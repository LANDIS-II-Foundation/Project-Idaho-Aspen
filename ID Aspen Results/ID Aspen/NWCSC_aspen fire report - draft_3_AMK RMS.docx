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FB3EB5" w14:textId="77777777" w:rsidR="008E5305" w:rsidRPr="003671C7" w:rsidRDefault="008E5305" w:rsidP="00056988">
      <w:pPr>
        <w:tabs>
          <w:tab w:val="left" w:pos="432"/>
        </w:tabs>
        <w:autoSpaceDE w:val="0"/>
        <w:autoSpaceDN w:val="0"/>
        <w:adjustRightInd w:val="0"/>
        <w:spacing w:after="240" w:line="240" w:lineRule="auto"/>
        <w:contextualSpacing/>
        <w:outlineLvl w:val="0"/>
        <w:rPr>
          <w:rFonts w:cs="Times New Roman"/>
          <w:b/>
          <w:sz w:val="24"/>
          <w:szCs w:val="24"/>
        </w:rPr>
      </w:pPr>
      <w:r w:rsidRPr="003671C7">
        <w:rPr>
          <w:rFonts w:cs="Times New Roman"/>
          <w:b/>
          <w:sz w:val="24"/>
          <w:szCs w:val="24"/>
        </w:rPr>
        <w:t xml:space="preserve">1. </w:t>
      </w:r>
      <w:r w:rsidR="009C4ADD" w:rsidRPr="003671C7">
        <w:rPr>
          <w:rFonts w:cs="Times New Roman"/>
          <w:b/>
          <w:sz w:val="24"/>
          <w:szCs w:val="24"/>
        </w:rPr>
        <w:t>ADMINISTRATIVE</w:t>
      </w:r>
    </w:p>
    <w:p w14:paraId="53A18549" w14:textId="77777777" w:rsidR="008E5305" w:rsidRPr="003671C7" w:rsidRDefault="008E5305" w:rsidP="00056988">
      <w:pPr>
        <w:tabs>
          <w:tab w:val="left" w:pos="432"/>
        </w:tabs>
        <w:autoSpaceDE w:val="0"/>
        <w:autoSpaceDN w:val="0"/>
        <w:adjustRightInd w:val="0"/>
        <w:spacing w:after="0" w:line="240" w:lineRule="auto"/>
        <w:contextualSpacing/>
        <w:outlineLvl w:val="0"/>
        <w:rPr>
          <w:sz w:val="24"/>
          <w:szCs w:val="24"/>
        </w:rPr>
      </w:pPr>
      <w:r w:rsidRPr="003671C7">
        <w:rPr>
          <w:sz w:val="24"/>
          <w:szCs w:val="24"/>
          <w:u w:val="single"/>
        </w:rPr>
        <w:t>Project title</w:t>
      </w:r>
      <w:r w:rsidRPr="003671C7">
        <w:rPr>
          <w:sz w:val="24"/>
          <w:szCs w:val="24"/>
        </w:rPr>
        <w:t xml:space="preserve">: </w:t>
      </w:r>
    </w:p>
    <w:p w14:paraId="7683320F" w14:textId="77777777" w:rsidR="008E5305" w:rsidRPr="003671C7" w:rsidRDefault="008E5305" w:rsidP="003671C7">
      <w:pPr>
        <w:tabs>
          <w:tab w:val="left" w:pos="432"/>
        </w:tabs>
        <w:autoSpaceDE w:val="0"/>
        <w:autoSpaceDN w:val="0"/>
        <w:adjustRightInd w:val="0"/>
        <w:spacing w:after="0" w:line="240" w:lineRule="auto"/>
        <w:contextualSpacing/>
        <w:rPr>
          <w:sz w:val="24"/>
          <w:szCs w:val="24"/>
        </w:rPr>
      </w:pPr>
      <w:r w:rsidRPr="003671C7">
        <w:rPr>
          <w:sz w:val="24"/>
          <w:szCs w:val="24"/>
        </w:rPr>
        <w:t>Projecting climate change effects on aspen distribution and productivity in the central and northern Rockies by coupling hydrological and landscape-disturbance models</w:t>
      </w:r>
    </w:p>
    <w:p w14:paraId="222462E9" w14:textId="77777777" w:rsidR="008E5305" w:rsidRPr="003671C7" w:rsidRDefault="008E5305" w:rsidP="003671C7">
      <w:pPr>
        <w:tabs>
          <w:tab w:val="left" w:pos="432"/>
        </w:tabs>
        <w:spacing w:line="240" w:lineRule="auto"/>
        <w:contextualSpacing/>
        <w:rPr>
          <w:sz w:val="24"/>
          <w:szCs w:val="24"/>
        </w:rPr>
      </w:pPr>
    </w:p>
    <w:p w14:paraId="68F3490D" w14:textId="77777777" w:rsidR="008E5305" w:rsidRPr="003671C7" w:rsidRDefault="008E5305" w:rsidP="00056988">
      <w:pPr>
        <w:tabs>
          <w:tab w:val="left" w:pos="432"/>
        </w:tabs>
        <w:spacing w:line="240" w:lineRule="auto"/>
        <w:contextualSpacing/>
        <w:outlineLvl w:val="0"/>
        <w:rPr>
          <w:sz w:val="24"/>
          <w:szCs w:val="24"/>
          <w:u w:val="single"/>
        </w:rPr>
      </w:pPr>
      <w:r w:rsidRPr="003671C7">
        <w:rPr>
          <w:sz w:val="24"/>
          <w:szCs w:val="24"/>
          <w:u w:val="single"/>
        </w:rPr>
        <w:t>Principal Investigators:</w:t>
      </w:r>
    </w:p>
    <w:p w14:paraId="584671B4" w14:textId="77777777" w:rsidR="008E5305" w:rsidRPr="003671C7" w:rsidRDefault="008E5305" w:rsidP="003671C7">
      <w:pPr>
        <w:tabs>
          <w:tab w:val="left" w:pos="432"/>
        </w:tabs>
        <w:spacing w:line="240" w:lineRule="auto"/>
        <w:contextualSpacing/>
        <w:rPr>
          <w:sz w:val="24"/>
          <w:szCs w:val="24"/>
        </w:rPr>
      </w:pPr>
      <w:r w:rsidRPr="003671C7">
        <w:rPr>
          <w:sz w:val="24"/>
          <w:szCs w:val="24"/>
        </w:rPr>
        <w:t xml:space="preserve">Douglas J. </w:t>
      </w:r>
      <w:proofErr w:type="spellStart"/>
      <w:r w:rsidRPr="003671C7">
        <w:rPr>
          <w:sz w:val="24"/>
          <w:szCs w:val="24"/>
        </w:rPr>
        <w:t>Shinneman</w:t>
      </w:r>
      <w:proofErr w:type="spellEnd"/>
      <w:r w:rsidRPr="003671C7">
        <w:rPr>
          <w:sz w:val="24"/>
          <w:szCs w:val="24"/>
        </w:rPr>
        <w:t>, PhD, Research Fire Ecologist</w:t>
      </w:r>
      <w:r w:rsidRPr="003671C7">
        <w:rPr>
          <w:sz w:val="24"/>
          <w:szCs w:val="24"/>
        </w:rPr>
        <w:br/>
        <w:t>USGS Forest and Rangeland Ecosystem Science Center</w:t>
      </w:r>
      <w:r w:rsidRPr="003671C7">
        <w:rPr>
          <w:sz w:val="24"/>
          <w:szCs w:val="24"/>
        </w:rPr>
        <w:br/>
        <w:t>Snake River Field Station, 970 Lusk St., Boise, ID 83706</w:t>
      </w:r>
      <w:r w:rsidRPr="003671C7">
        <w:rPr>
          <w:sz w:val="24"/>
          <w:szCs w:val="24"/>
        </w:rPr>
        <w:br/>
        <w:t>Phone: (208) 426-5206; email dshinneman@usgs.gov</w:t>
      </w:r>
    </w:p>
    <w:p w14:paraId="2184FB81" w14:textId="77777777" w:rsidR="008E5305" w:rsidRPr="003671C7" w:rsidRDefault="008E5305" w:rsidP="003671C7">
      <w:pPr>
        <w:tabs>
          <w:tab w:val="left" w:pos="432"/>
        </w:tabs>
        <w:spacing w:line="240" w:lineRule="auto"/>
        <w:contextualSpacing/>
        <w:rPr>
          <w:sz w:val="24"/>
          <w:szCs w:val="24"/>
        </w:rPr>
      </w:pPr>
    </w:p>
    <w:p w14:paraId="05B15A09" w14:textId="77777777" w:rsidR="008E5305" w:rsidRPr="003671C7" w:rsidRDefault="008E5305" w:rsidP="003671C7">
      <w:pPr>
        <w:tabs>
          <w:tab w:val="left" w:pos="432"/>
        </w:tabs>
        <w:spacing w:line="240" w:lineRule="auto"/>
        <w:contextualSpacing/>
        <w:rPr>
          <w:sz w:val="24"/>
          <w:szCs w:val="24"/>
        </w:rPr>
      </w:pPr>
      <w:r w:rsidRPr="003671C7">
        <w:rPr>
          <w:sz w:val="24"/>
          <w:szCs w:val="24"/>
        </w:rPr>
        <w:t>Timothy E. Link, PhD, Professor of Hydrology</w:t>
      </w:r>
    </w:p>
    <w:p w14:paraId="7FD7BA65" w14:textId="77777777" w:rsidR="008E5305" w:rsidRPr="003671C7" w:rsidRDefault="008E5305" w:rsidP="003671C7">
      <w:pPr>
        <w:tabs>
          <w:tab w:val="left" w:pos="432"/>
        </w:tabs>
        <w:spacing w:line="240" w:lineRule="auto"/>
        <w:contextualSpacing/>
        <w:rPr>
          <w:sz w:val="24"/>
          <w:szCs w:val="24"/>
        </w:rPr>
      </w:pPr>
      <w:r w:rsidRPr="003671C7">
        <w:rPr>
          <w:sz w:val="24"/>
          <w:szCs w:val="24"/>
        </w:rPr>
        <w:t>University of Idaho</w:t>
      </w:r>
    </w:p>
    <w:p w14:paraId="1216BE90" w14:textId="77777777" w:rsidR="008E5305" w:rsidRPr="003671C7" w:rsidRDefault="008E5305" w:rsidP="003671C7">
      <w:pPr>
        <w:tabs>
          <w:tab w:val="left" w:pos="432"/>
        </w:tabs>
        <w:spacing w:line="240" w:lineRule="auto"/>
        <w:contextualSpacing/>
        <w:rPr>
          <w:sz w:val="24"/>
          <w:szCs w:val="24"/>
        </w:rPr>
      </w:pPr>
      <w:r w:rsidRPr="003671C7">
        <w:rPr>
          <w:sz w:val="24"/>
          <w:szCs w:val="24"/>
        </w:rPr>
        <w:t>College of Natural Resources</w:t>
      </w:r>
    </w:p>
    <w:p w14:paraId="0D99562F" w14:textId="77777777" w:rsidR="008E5305" w:rsidRPr="003671C7" w:rsidRDefault="008E5305" w:rsidP="003671C7">
      <w:pPr>
        <w:tabs>
          <w:tab w:val="left" w:pos="432"/>
        </w:tabs>
        <w:spacing w:line="240" w:lineRule="auto"/>
        <w:contextualSpacing/>
        <w:rPr>
          <w:sz w:val="24"/>
          <w:szCs w:val="24"/>
        </w:rPr>
      </w:pPr>
      <w:r w:rsidRPr="003671C7">
        <w:rPr>
          <w:sz w:val="24"/>
          <w:szCs w:val="24"/>
        </w:rPr>
        <w:t>875 Perimeter Drive MS 1133</w:t>
      </w:r>
    </w:p>
    <w:p w14:paraId="4E8C0192" w14:textId="77777777" w:rsidR="008E5305" w:rsidRPr="003671C7" w:rsidRDefault="008E5305" w:rsidP="003671C7">
      <w:pPr>
        <w:tabs>
          <w:tab w:val="left" w:pos="432"/>
        </w:tabs>
        <w:spacing w:line="240" w:lineRule="auto"/>
        <w:contextualSpacing/>
        <w:rPr>
          <w:sz w:val="24"/>
          <w:szCs w:val="24"/>
        </w:rPr>
      </w:pPr>
      <w:r w:rsidRPr="003671C7">
        <w:rPr>
          <w:sz w:val="24"/>
          <w:szCs w:val="24"/>
        </w:rPr>
        <w:t>Moscow, ID 83844-1133</w:t>
      </w:r>
    </w:p>
    <w:p w14:paraId="6C25163A" w14:textId="77777777" w:rsidR="008E5305" w:rsidRPr="003671C7" w:rsidRDefault="008E5305" w:rsidP="003671C7">
      <w:pPr>
        <w:tabs>
          <w:tab w:val="left" w:pos="432"/>
        </w:tabs>
        <w:spacing w:line="240" w:lineRule="auto"/>
        <w:contextualSpacing/>
        <w:rPr>
          <w:sz w:val="24"/>
          <w:szCs w:val="24"/>
        </w:rPr>
      </w:pPr>
    </w:p>
    <w:p w14:paraId="65D2A741" w14:textId="77777777" w:rsidR="007B7045" w:rsidRPr="003671C7" w:rsidRDefault="007B7045" w:rsidP="003671C7">
      <w:pPr>
        <w:tabs>
          <w:tab w:val="left" w:pos="1"/>
          <w:tab w:val="left" w:pos="360"/>
          <w:tab w:val="left" w:pos="432"/>
        </w:tabs>
        <w:spacing w:line="240" w:lineRule="auto"/>
        <w:contextualSpacing/>
        <w:rPr>
          <w:sz w:val="24"/>
          <w:szCs w:val="24"/>
          <w:lang w:eastAsia="ja-JP"/>
        </w:rPr>
      </w:pPr>
      <w:r w:rsidRPr="003671C7">
        <w:rPr>
          <w:sz w:val="24"/>
          <w:szCs w:val="24"/>
        </w:rPr>
        <w:t>Additional team members: Kathleen Kavanagh (Texas</w:t>
      </w:r>
      <w:r w:rsidR="00AA6483" w:rsidRPr="003671C7">
        <w:rPr>
          <w:sz w:val="24"/>
          <w:szCs w:val="24"/>
        </w:rPr>
        <w:t xml:space="preserve"> A&amp;M University</w:t>
      </w:r>
      <w:r w:rsidRPr="003671C7">
        <w:rPr>
          <w:sz w:val="24"/>
          <w:szCs w:val="24"/>
        </w:rPr>
        <w:t xml:space="preserve">); Eva Strand (University of Idaho); Susan McIlroy (U.S. Geological Survey); Scott Powell (Montana State University); Robert Scheller (Portland State University); John Campbell (Oregon State University); </w:t>
      </w:r>
      <w:r w:rsidRPr="003671C7">
        <w:rPr>
          <w:sz w:val="24"/>
          <w:szCs w:val="24"/>
          <w:lang w:eastAsia="ja-JP"/>
        </w:rPr>
        <w:t xml:space="preserve">Daniel Marks, Mark </w:t>
      </w:r>
      <w:proofErr w:type="spellStart"/>
      <w:r w:rsidRPr="003671C7">
        <w:rPr>
          <w:sz w:val="24"/>
          <w:szCs w:val="24"/>
          <w:lang w:eastAsia="ja-JP"/>
        </w:rPr>
        <w:t>Seyfried</w:t>
      </w:r>
      <w:proofErr w:type="spellEnd"/>
      <w:r w:rsidRPr="003671C7">
        <w:rPr>
          <w:sz w:val="24"/>
          <w:szCs w:val="24"/>
          <w:lang w:eastAsia="ja-JP"/>
        </w:rPr>
        <w:t xml:space="preserve">, and Adam </w:t>
      </w:r>
      <w:proofErr w:type="spellStart"/>
      <w:r w:rsidRPr="003671C7">
        <w:rPr>
          <w:sz w:val="24"/>
          <w:szCs w:val="24"/>
          <w:lang w:eastAsia="ja-JP"/>
        </w:rPr>
        <w:t>Winstral</w:t>
      </w:r>
      <w:proofErr w:type="spellEnd"/>
      <w:r w:rsidRPr="003671C7">
        <w:rPr>
          <w:sz w:val="24"/>
          <w:szCs w:val="24"/>
          <w:lang w:eastAsia="ja-JP"/>
        </w:rPr>
        <w:t xml:space="preserve"> (Agricultural Research Service, Northwest Watershed Research Center)</w:t>
      </w:r>
    </w:p>
    <w:p w14:paraId="5D674FF0" w14:textId="77777777" w:rsidR="007B7045" w:rsidRPr="003671C7" w:rsidRDefault="007B7045" w:rsidP="003671C7">
      <w:pPr>
        <w:tabs>
          <w:tab w:val="left" w:pos="432"/>
        </w:tabs>
        <w:spacing w:line="240" w:lineRule="auto"/>
        <w:contextualSpacing/>
        <w:rPr>
          <w:sz w:val="24"/>
          <w:szCs w:val="24"/>
        </w:rPr>
      </w:pPr>
    </w:p>
    <w:p w14:paraId="5F729688" w14:textId="77777777" w:rsidR="008E5305" w:rsidRPr="003671C7" w:rsidRDefault="008E5305" w:rsidP="00056988">
      <w:pPr>
        <w:tabs>
          <w:tab w:val="left" w:pos="432"/>
        </w:tabs>
        <w:spacing w:line="240" w:lineRule="auto"/>
        <w:contextualSpacing/>
        <w:outlineLvl w:val="0"/>
        <w:rPr>
          <w:sz w:val="24"/>
          <w:szCs w:val="24"/>
          <w:u w:val="single"/>
        </w:rPr>
      </w:pPr>
      <w:r w:rsidRPr="003671C7">
        <w:rPr>
          <w:sz w:val="24"/>
          <w:szCs w:val="24"/>
          <w:u w:val="single"/>
        </w:rPr>
        <w:t>Agreement number:</w:t>
      </w:r>
      <w:r w:rsidR="00B4721A" w:rsidRPr="003671C7">
        <w:rPr>
          <w:sz w:val="24"/>
          <w:szCs w:val="24"/>
          <w:u w:val="single"/>
        </w:rPr>
        <w:t xml:space="preserve"> </w:t>
      </w:r>
      <w:r w:rsidRPr="003671C7">
        <w:rPr>
          <w:sz w:val="24"/>
          <w:szCs w:val="24"/>
        </w:rPr>
        <w:t>G14AP00153</w:t>
      </w:r>
    </w:p>
    <w:p w14:paraId="4A05D245" w14:textId="77777777" w:rsidR="008E5305" w:rsidRPr="003671C7" w:rsidRDefault="008E5305" w:rsidP="003671C7">
      <w:pPr>
        <w:tabs>
          <w:tab w:val="left" w:pos="432"/>
        </w:tabs>
        <w:spacing w:line="240" w:lineRule="auto"/>
        <w:contextualSpacing/>
        <w:rPr>
          <w:sz w:val="24"/>
          <w:szCs w:val="24"/>
        </w:rPr>
      </w:pPr>
    </w:p>
    <w:p w14:paraId="5C608C5D" w14:textId="77777777" w:rsidR="008E5305" w:rsidRPr="003671C7" w:rsidRDefault="008E5305" w:rsidP="00056988">
      <w:pPr>
        <w:tabs>
          <w:tab w:val="left" w:pos="432"/>
        </w:tabs>
        <w:spacing w:line="240" w:lineRule="auto"/>
        <w:contextualSpacing/>
        <w:outlineLvl w:val="0"/>
        <w:rPr>
          <w:sz w:val="24"/>
          <w:szCs w:val="24"/>
          <w:u w:val="single"/>
        </w:rPr>
      </w:pPr>
      <w:r w:rsidRPr="003671C7">
        <w:rPr>
          <w:sz w:val="24"/>
          <w:szCs w:val="24"/>
          <w:u w:val="single"/>
        </w:rPr>
        <w:t>Date of report</w:t>
      </w:r>
      <w:r w:rsidR="00B4721A" w:rsidRPr="003671C7">
        <w:rPr>
          <w:sz w:val="24"/>
          <w:szCs w:val="24"/>
          <w:u w:val="single"/>
        </w:rPr>
        <w:t>:</w:t>
      </w:r>
      <w:r w:rsidR="00B4721A" w:rsidRPr="003671C7">
        <w:rPr>
          <w:sz w:val="24"/>
          <w:szCs w:val="24"/>
        </w:rPr>
        <w:t xml:space="preserve"> </w:t>
      </w:r>
      <w:r w:rsidRPr="003671C7">
        <w:rPr>
          <w:sz w:val="24"/>
          <w:szCs w:val="24"/>
        </w:rPr>
        <w:t>April 3, 2017 (for period covering June 25, 2016-April 3, 2017)</w:t>
      </w:r>
    </w:p>
    <w:p w14:paraId="7EF5A9D1" w14:textId="77777777" w:rsidR="005B2E1F" w:rsidRPr="003671C7" w:rsidRDefault="005B2E1F" w:rsidP="003671C7">
      <w:pPr>
        <w:tabs>
          <w:tab w:val="left" w:pos="432"/>
        </w:tabs>
        <w:spacing w:line="240" w:lineRule="auto"/>
        <w:contextualSpacing/>
        <w:rPr>
          <w:sz w:val="24"/>
          <w:szCs w:val="24"/>
        </w:rPr>
      </w:pPr>
    </w:p>
    <w:p w14:paraId="3180B58E" w14:textId="77777777" w:rsidR="005815B5" w:rsidRPr="003671C7" w:rsidRDefault="009C4ADD" w:rsidP="00056988">
      <w:pPr>
        <w:tabs>
          <w:tab w:val="left" w:pos="432"/>
        </w:tabs>
        <w:autoSpaceDE w:val="0"/>
        <w:autoSpaceDN w:val="0"/>
        <w:adjustRightInd w:val="0"/>
        <w:spacing w:after="0" w:line="240" w:lineRule="auto"/>
        <w:contextualSpacing/>
        <w:outlineLvl w:val="0"/>
        <w:rPr>
          <w:rFonts w:cs="Times New Roman"/>
          <w:b/>
          <w:sz w:val="24"/>
          <w:szCs w:val="24"/>
        </w:rPr>
      </w:pPr>
      <w:r w:rsidRPr="00213123">
        <w:rPr>
          <w:rFonts w:cs="Times New Roman"/>
          <w:b/>
          <w:sz w:val="24"/>
          <w:szCs w:val="24"/>
        </w:rPr>
        <w:t>2</w:t>
      </w:r>
      <w:r w:rsidR="005815B5" w:rsidRPr="00213123">
        <w:rPr>
          <w:rFonts w:cs="Times New Roman"/>
          <w:b/>
          <w:sz w:val="24"/>
          <w:szCs w:val="24"/>
        </w:rPr>
        <w:t>. PUBLIC SUMMARY</w:t>
      </w:r>
      <w:r w:rsidR="008448A5" w:rsidRPr="00213123">
        <w:rPr>
          <w:rFonts w:cs="Times New Roman"/>
          <w:b/>
          <w:sz w:val="24"/>
          <w:szCs w:val="24"/>
        </w:rPr>
        <w:t xml:space="preserve"> </w:t>
      </w:r>
      <w:r w:rsidR="008448A5" w:rsidRPr="008448A5">
        <w:rPr>
          <w:rFonts w:cs="Times New Roman"/>
          <w:b/>
          <w:sz w:val="24"/>
          <w:szCs w:val="24"/>
          <w:highlight w:val="yellow"/>
        </w:rPr>
        <w:t>[Doug will write]</w:t>
      </w:r>
    </w:p>
    <w:p w14:paraId="31C1E187" w14:textId="77777777" w:rsidR="005815B5" w:rsidRPr="003671C7" w:rsidRDefault="005815B5" w:rsidP="003671C7">
      <w:pPr>
        <w:tabs>
          <w:tab w:val="left" w:pos="432"/>
        </w:tabs>
        <w:autoSpaceDE w:val="0"/>
        <w:autoSpaceDN w:val="0"/>
        <w:adjustRightInd w:val="0"/>
        <w:spacing w:after="0" w:line="240" w:lineRule="auto"/>
        <w:contextualSpacing/>
        <w:rPr>
          <w:rFonts w:cs="Times New Roman"/>
          <w:b/>
          <w:sz w:val="24"/>
          <w:szCs w:val="24"/>
        </w:rPr>
      </w:pPr>
    </w:p>
    <w:p w14:paraId="75F5C2D2" w14:textId="77777777" w:rsidR="009C4ADD" w:rsidRPr="003671C7" w:rsidRDefault="009C4ADD" w:rsidP="00056988">
      <w:pPr>
        <w:tabs>
          <w:tab w:val="left" w:pos="432"/>
        </w:tabs>
        <w:autoSpaceDE w:val="0"/>
        <w:autoSpaceDN w:val="0"/>
        <w:adjustRightInd w:val="0"/>
        <w:spacing w:after="0" w:line="240" w:lineRule="auto"/>
        <w:contextualSpacing/>
        <w:outlineLvl w:val="0"/>
        <w:rPr>
          <w:rFonts w:cs="Times New Roman"/>
          <w:b/>
          <w:sz w:val="24"/>
          <w:szCs w:val="24"/>
        </w:rPr>
      </w:pPr>
      <w:r w:rsidRPr="00213123">
        <w:rPr>
          <w:rFonts w:cs="Times New Roman"/>
          <w:b/>
          <w:sz w:val="24"/>
          <w:szCs w:val="24"/>
        </w:rPr>
        <w:t>3. TE</w:t>
      </w:r>
      <w:ins w:id="0" w:author="Link, Timothy (tlink@uidaho.edu)" w:date="2017-04-03T11:50:00Z">
        <w:r w:rsidR="00DF1AFE">
          <w:rPr>
            <w:rFonts w:cs="Times New Roman"/>
            <w:b/>
            <w:sz w:val="24"/>
            <w:szCs w:val="24"/>
          </w:rPr>
          <w:t>C</w:t>
        </w:r>
      </w:ins>
      <w:r w:rsidRPr="00213123">
        <w:rPr>
          <w:rFonts w:cs="Times New Roman"/>
          <w:b/>
          <w:sz w:val="24"/>
          <w:szCs w:val="24"/>
        </w:rPr>
        <w:t>H</w:t>
      </w:r>
      <w:del w:id="1" w:author="Link, Timothy (tlink@uidaho.edu)" w:date="2017-04-03T11:50:00Z">
        <w:r w:rsidRPr="00213123" w:rsidDel="00DF1AFE">
          <w:rPr>
            <w:rFonts w:cs="Times New Roman"/>
            <w:b/>
            <w:sz w:val="24"/>
            <w:szCs w:val="24"/>
          </w:rPr>
          <w:delText>C</w:delText>
        </w:r>
      </w:del>
      <w:r w:rsidRPr="00213123">
        <w:rPr>
          <w:rFonts w:cs="Times New Roman"/>
          <w:b/>
          <w:sz w:val="24"/>
          <w:szCs w:val="24"/>
        </w:rPr>
        <w:t>NICAL SUMMARY</w:t>
      </w:r>
      <w:r w:rsidR="008448A5" w:rsidRPr="00213123">
        <w:rPr>
          <w:rFonts w:cs="Times New Roman"/>
          <w:b/>
          <w:sz w:val="24"/>
          <w:szCs w:val="24"/>
        </w:rPr>
        <w:t xml:space="preserve"> </w:t>
      </w:r>
      <w:r w:rsidR="008448A5" w:rsidRPr="008448A5">
        <w:rPr>
          <w:rFonts w:cs="Times New Roman"/>
          <w:b/>
          <w:sz w:val="24"/>
          <w:szCs w:val="24"/>
          <w:highlight w:val="yellow"/>
        </w:rPr>
        <w:t>[Tim</w:t>
      </w:r>
      <w:del w:id="2" w:author="Link, Timothy (tlink@uidaho.edu)" w:date="2017-04-03T11:50:00Z">
        <w:r w:rsidR="008448A5" w:rsidRPr="008448A5" w:rsidDel="00DF1AFE">
          <w:rPr>
            <w:rFonts w:cs="Times New Roman"/>
            <w:b/>
            <w:sz w:val="24"/>
            <w:szCs w:val="24"/>
            <w:highlight w:val="yellow"/>
          </w:rPr>
          <w:delText>e</w:delText>
        </w:r>
      </w:del>
      <w:r w:rsidR="008448A5" w:rsidRPr="008448A5">
        <w:rPr>
          <w:rFonts w:cs="Times New Roman"/>
          <w:b/>
          <w:sz w:val="24"/>
          <w:szCs w:val="24"/>
          <w:highlight w:val="yellow"/>
        </w:rPr>
        <w:t xml:space="preserve"> will write]</w:t>
      </w:r>
    </w:p>
    <w:p w14:paraId="703FD6C4" w14:textId="77777777" w:rsidR="005815B5" w:rsidRPr="003671C7" w:rsidRDefault="005815B5" w:rsidP="003671C7">
      <w:pPr>
        <w:tabs>
          <w:tab w:val="left" w:pos="432"/>
        </w:tabs>
        <w:autoSpaceDE w:val="0"/>
        <w:autoSpaceDN w:val="0"/>
        <w:adjustRightInd w:val="0"/>
        <w:spacing w:after="0" w:line="240" w:lineRule="auto"/>
        <w:contextualSpacing/>
        <w:rPr>
          <w:rFonts w:cs="Times New Roman"/>
          <w:b/>
          <w:sz w:val="24"/>
          <w:szCs w:val="24"/>
        </w:rPr>
      </w:pPr>
    </w:p>
    <w:p w14:paraId="5C1F0D5F" w14:textId="77777777" w:rsidR="00F72C2F" w:rsidRPr="003671C7" w:rsidRDefault="005749BE" w:rsidP="00056988">
      <w:pPr>
        <w:tabs>
          <w:tab w:val="left" w:pos="432"/>
        </w:tabs>
        <w:autoSpaceDE w:val="0"/>
        <w:autoSpaceDN w:val="0"/>
        <w:adjustRightInd w:val="0"/>
        <w:spacing w:after="0" w:line="240" w:lineRule="auto"/>
        <w:contextualSpacing/>
        <w:outlineLvl w:val="0"/>
        <w:rPr>
          <w:rFonts w:cs="Times New Roman"/>
          <w:b/>
          <w:sz w:val="24"/>
          <w:szCs w:val="24"/>
        </w:rPr>
      </w:pPr>
      <w:r w:rsidRPr="00213123">
        <w:rPr>
          <w:rFonts w:cs="Times New Roman"/>
          <w:b/>
          <w:sz w:val="24"/>
          <w:szCs w:val="24"/>
        </w:rPr>
        <w:t>4. PURPOSE</w:t>
      </w:r>
      <w:r w:rsidR="00F72C2F" w:rsidRPr="00213123">
        <w:rPr>
          <w:rFonts w:cs="Times New Roman"/>
          <w:b/>
          <w:sz w:val="24"/>
          <w:szCs w:val="24"/>
        </w:rPr>
        <w:t xml:space="preserve"> </w:t>
      </w:r>
      <w:r w:rsidRPr="00213123">
        <w:rPr>
          <w:rFonts w:cs="Times New Roman"/>
          <w:b/>
          <w:sz w:val="24"/>
          <w:szCs w:val="24"/>
        </w:rPr>
        <w:t>AND OBJECTIVES</w:t>
      </w:r>
      <w:r w:rsidR="00213123">
        <w:rPr>
          <w:rFonts w:cs="Times New Roman"/>
          <w:b/>
          <w:sz w:val="24"/>
          <w:szCs w:val="24"/>
        </w:rPr>
        <w:t xml:space="preserve"> </w:t>
      </w:r>
      <w:r w:rsidR="00213123" w:rsidRPr="00213123">
        <w:rPr>
          <w:rFonts w:cs="Times New Roman"/>
          <w:b/>
          <w:sz w:val="24"/>
          <w:szCs w:val="24"/>
          <w:highlight w:val="yellow"/>
        </w:rPr>
        <w:t>[Tim: add</w:t>
      </w:r>
      <w:r w:rsidR="00213123">
        <w:rPr>
          <w:rFonts w:cs="Times New Roman"/>
          <w:b/>
          <w:sz w:val="24"/>
          <w:szCs w:val="24"/>
          <w:highlight w:val="yellow"/>
        </w:rPr>
        <w:t>/integrate</w:t>
      </w:r>
      <w:r w:rsidR="00213123" w:rsidRPr="00213123">
        <w:rPr>
          <w:rFonts w:cs="Times New Roman"/>
          <w:b/>
          <w:sz w:val="24"/>
          <w:szCs w:val="24"/>
          <w:highlight w:val="yellow"/>
        </w:rPr>
        <w:t xml:space="preserve"> the text that you and Ben had written previously for this section]</w:t>
      </w:r>
    </w:p>
    <w:p w14:paraId="2E50CC35" w14:textId="77777777" w:rsidR="00B5198E" w:rsidRPr="003671C7" w:rsidRDefault="006C662F" w:rsidP="003671C7">
      <w:pPr>
        <w:tabs>
          <w:tab w:val="left" w:pos="360"/>
          <w:tab w:val="left" w:pos="432"/>
        </w:tabs>
        <w:spacing w:line="240" w:lineRule="auto"/>
        <w:contextualSpacing/>
        <w:rPr>
          <w:rFonts w:eastAsia="MS Mincho"/>
          <w:sz w:val="24"/>
          <w:szCs w:val="24"/>
        </w:rPr>
      </w:pPr>
      <w:r w:rsidRPr="003671C7">
        <w:rPr>
          <w:sz w:val="24"/>
          <w:szCs w:val="24"/>
        </w:rPr>
        <w:tab/>
      </w:r>
      <w:r w:rsidR="00B5198E" w:rsidRPr="003671C7">
        <w:rPr>
          <w:sz w:val="24"/>
          <w:szCs w:val="24"/>
        </w:rPr>
        <w:t>Quaking aspen (</w:t>
      </w:r>
      <w:proofErr w:type="spellStart"/>
      <w:r w:rsidR="00B5198E" w:rsidRPr="003671C7">
        <w:rPr>
          <w:i/>
          <w:sz w:val="24"/>
          <w:szCs w:val="24"/>
        </w:rPr>
        <w:t>Populus</w:t>
      </w:r>
      <w:proofErr w:type="spellEnd"/>
      <w:r w:rsidR="00B5198E" w:rsidRPr="003671C7">
        <w:rPr>
          <w:i/>
          <w:sz w:val="24"/>
          <w:szCs w:val="24"/>
        </w:rPr>
        <w:t xml:space="preserve"> </w:t>
      </w:r>
      <w:proofErr w:type="spellStart"/>
      <w:r w:rsidR="00B5198E" w:rsidRPr="003671C7">
        <w:rPr>
          <w:i/>
          <w:sz w:val="24"/>
          <w:szCs w:val="24"/>
        </w:rPr>
        <w:t>tremuloides</w:t>
      </w:r>
      <w:proofErr w:type="spellEnd"/>
      <w:r w:rsidR="00B5198E" w:rsidRPr="003671C7">
        <w:rPr>
          <w:sz w:val="24"/>
          <w:szCs w:val="24"/>
        </w:rPr>
        <w:t xml:space="preserve">) is a keystone species that is </w:t>
      </w:r>
      <w:r w:rsidR="00AA6483" w:rsidRPr="003671C7">
        <w:rPr>
          <w:sz w:val="24"/>
          <w:szCs w:val="24"/>
        </w:rPr>
        <w:t xml:space="preserve">thought to be </w:t>
      </w:r>
      <w:r w:rsidR="00B5198E" w:rsidRPr="003671C7">
        <w:rPr>
          <w:sz w:val="24"/>
          <w:szCs w:val="24"/>
        </w:rPr>
        <w:t>in decline across much of the western United States due to fire suppression, severe drought, herbivory, conifer competition, and mortality from disease and insects</w:t>
      </w:r>
      <w:r w:rsidR="001A2AC9" w:rsidRPr="003671C7">
        <w:rPr>
          <w:sz w:val="24"/>
          <w:szCs w:val="24"/>
        </w:rPr>
        <w:t xml:space="preserve"> (</w:t>
      </w:r>
      <w:r w:rsidR="00E178E0" w:rsidRPr="003671C7">
        <w:rPr>
          <w:rFonts w:cs="Times New Roman"/>
          <w:sz w:val="24"/>
          <w:szCs w:val="24"/>
        </w:rPr>
        <w:t xml:space="preserve">Campbell and </w:t>
      </w:r>
      <w:proofErr w:type="spellStart"/>
      <w:r w:rsidR="00E178E0" w:rsidRPr="003671C7">
        <w:rPr>
          <w:rFonts w:cs="Times New Roman"/>
          <w:sz w:val="24"/>
          <w:szCs w:val="24"/>
        </w:rPr>
        <w:t>Bartos</w:t>
      </w:r>
      <w:proofErr w:type="spellEnd"/>
      <w:r w:rsidR="00E178E0" w:rsidRPr="003671C7">
        <w:rPr>
          <w:rFonts w:cs="Times New Roman"/>
          <w:sz w:val="24"/>
          <w:szCs w:val="24"/>
        </w:rPr>
        <w:t xml:space="preserve"> 2001</w:t>
      </w:r>
      <w:r w:rsidR="001A2AC9" w:rsidRPr="003671C7">
        <w:rPr>
          <w:sz w:val="24"/>
          <w:szCs w:val="24"/>
        </w:rPr>
        <w:t>)</w:t>
      </w:r>
      <w:r w:rsidR="00B5198E" w:rsidRPr="003671C7">
        <w:rPr>
          <w:sz w:val="24"/>
          <w:szCs w:val="24"/>
        </w:rPr>
        <w:t xml:space="preserve">. As the only deciduous tree species with substantial extent in the western mountains, aspen communities are considered “biological hotspots” (Chong et al. 2001), and their continued decline is expected to result in cascading losses of animal and plant species in the region (Campbell and </w:t>
      </w:r>
      <w:proofErr w:type="spellStart"/>
      <w:r w:rsidR="00B5198E" w:rsidRPr="003671C7">
        <w:rPr>
          <w:sz w:val="24"/>
          <w:szCs w:val="24"/>
        </w:rPr>
        <w:t>Bartos</w:t>
      </w:r>
      <w:proofErr w:type="spellEnd"/>
      <w:r w:rsidR="00B5198E" w:rsidRPr="003671C7">
        <w:rPr>
          <w:sz w:val="24"/>
          <w:szCs w:val="24"/>
        </w:rPr>
        <w:t xml:space="preserve"> 2001). </w:t>
      </w:r>
      <w:r w:rsidR="003750F3" w:rsidRPr="003671C7">
        <w:rPr>
          <w:sz w:val="24"/>
          <w:szCs w:val="24"/>
        </w:rPr>
        <w:t xml:space="preserve"> </w:t>
      </w:r>
      <w:r w:rsidR="00B5198E" w:rsidRPr="003671C7">
        <w:rPr>
          <w:sz w:val="24"/>
          <w:szCs w:val="24"/>
        </w:rPr>
        <w:t xml:space="preserve">Aspen is also economically and socially important </w:t>
      </w:r>
      <w:r w:rsidR="00F02872" w:rsidRPr="003671C7">
        <w:rPr>
          <w:sz w:val="24"/>
          <w:szCs w:val="24"/>
        </w:rPr>
        <w:t>in the western U.S.</w:t>
      </w:r>
      <w:r w:rsidR="00B5198E" w:rsidRPr="003671C7">
        <w:rPr>
          <w:sz w:val="24"/>
          <w:szCs w:val="24"/>
        </w:rPr>
        <w:t>, producing high quality forage for livestock and wildlife (</w:t>
      </w:r>
      <w:proofErr w:type="spellStart"/>
      <w:r w:rsidR="00B5198E" w:rsidRPr="003671C7">
        <w:rPr>
          <w:sz w:val="24"/>
          <w:szCs w:val="24"/>
        </w:rPr>
        <w:t>Mueggler</w:t>
      </w:r>
      <w:proofErr w:type="spellEnd"/>
      <w:r w:rsidR="00B5198E" w:rsidRPr="003671C7">
        <w:rPr>
          <w:sz w:val="24"/>
          <w:szCs w:val="24"/>
        </w:rPr>
        <w:t xml:space="preserve"> 1988), drawing tourists, and </w:t>
      </w:r>
      <w:r w:rsidR="00B5198E" w:rsidRPr="003671C7">
        <w:rPr>
          <w:rFonts w:eastAsia="MS Mincho"/>
          <w:sz w:val="24"/>
          <w:szCs w:val="24"/>
        </w:rPr>
        <w:t>improving local economies</w:t>
      </w:r>
      <w:r w:rsidR="00B5198E" w:rsidRPr="003671C7">
        <w:rPr>
          <w:sz w:val="24"/>
          <w:szCs w:val="24"/>
        </w:rPr>
        <w:t xml:space="preserve"> (McCool</w:t>
      </w:r>
      <w:r w:rsidR="00B5198E" w:rsidRPr="003671C7">
        <w:rPr>
          <w:rFonts w:eastAsia="MS Mincho"/>
          <w:sz w:val="24"/>
          <w:szCs w:val="24"/>
        </w:rPr>
        <w:t xml:space="preserve"> 2001). Aspen locales are also often sources for streamflow generation, and aspen decline coupled with climate warming and changing precipitation regimes will alter water balance dynamics. For these reasons, land managers have </w:t>
      </w:r>
      <w:r w:rsidR="00B5198E" w:rsidRPr="003671C7">
        <w:rPr>
          <w:rFonts w:eastAsia="MS Mincho"/>
          <w:sz w:val="24"/>
          <w:szCs w:val="24"/>
        </w:rPr>
        <w:lastRenderedPageBreak/>
        <w:t>put a hig</w:t>
      </w:r>
      <w:r w:rsidR="00AA6483" w:rsidRPr="003671C7">
        <w:rPr>
          <w:rFonts w:eastAsia="MS Mincho"/>
          <w:sz w:val="24"/>
          <w:szCs w:val="24"/>
        </w:rPr>
        <w:t xml:space="preserve">h priority on aspen </w:t>
      </w:r>
      <w:r w:rsidR="001A2AC9" w:rsidRPr="003671C7">
        <w:rPr>
          <w:rFonts w:eastAsia="MS Mincho"/>
          <w:sz w:val="24"/>
          <w:szCs w:val="24"/>
        </w:rPr>
        <w:t xml:space="preserve">conservation and </w:t>
      </w:r>
      <w:r w:rsidR="00AA6483" w:rsidRPr="003671C7">
        <w:rPr>
          <w:rFonts w:eastAsia="MS Mincho"/>
          <w:sz w:val="24"/>
          <w:szCs w:val="24"/>
        </w:rPr>
        <w:t>restoration</w:t>
      </w:r>
      <w:r w:rsidR="00B5198E" w:rsidRPr="003671C7">
        <w:rPr>
          <w:rFonts w:eastAsia="MS Mincho"/>
          <w:sz w:val="24"/>
          <w:szCs w:val="24"/>
        </w:rPr>
        <w:t>.</w:t>
      </w:r>
      <w:r w:rsidR="00AA6483" w:rsidRPr="003671C7">
        <w:rPr>
          <w:rFonts w:eastAsia="MS Mincho"/>
          <w:sz w:val="24"/>
          <w:szCs w:val="24"/>
        </w:rPr>
        <w:t xml:space="preserve">  However, understanding how climate change will affect aspen communities </w:t>
      </w:r>
      <w:r w:rsidR="001A2AC9" w:rsidRPr="003671C7">
        <w:rPr>
          <w:rFonts w:eastAsia="MS Mincho"/>
          <w:sz w:val="24"/>
          <w:szCs w:val="24"/>
        </w:rPr>
        <w:t xml:space="preserve">over time will be critical to their future management and will improve chances for successful restoration.  </w:t>
      </w:r>
    </w:p>
    <w:p w14:paraId="6CB6C6CC" w14:textId="77777777" w:rsidR="006C662F" w:rsidRPr="003671C7" w:rsidRDefault="00B5198E" w:rsidP="003671C7">
      <w:pPr>
        <w:tabs>
          <w:tab w:val="left" w:pos="360"/>
          <w:tab w:val="left" w:pos="432"/>
        </w:tabs>
        <w:spacing w:line="240" w:lineRule="auto"/>
        <w:contextualSpacing/>
        <w:rPr>
          <w:sz w:val="24"/>
          <w:szCs w:val="24"/>
        </w:rPr>
      </w:pPr>
      <w:r w:rsidRPr="003671C7">
        <w:rPr>
          <w:rFonts w:eastAsia="MS Mincho"/>
          <w:sz w:val="24"/>
          <w:szCs w:val="24"/>
        </w:rPr>
        <w:tab/>
      </w:r>
      <w:r w:rsidR="00952ACC" w:rsidRPr="003671C7">
        <w:rPr>
          <w:sz w:val="24"/>
          <w:szCs w:val="24"/>
        </w:rPr>
        <w:t xml:space="preserve">In general, plant species and natural communities are expected to shift </w:t>
      </w:r>
      <w:r w:rsidR="003750F3" w:rsidRPr="003671C7">
        <w:rPr>
          <w:sz w:val="24"/>
          <w:szCs w:val="24"/>
        </w:rPr>
        <w:t xml:space="preserve">their </w:t>
      </w:r>
      <w:r w:rsidR="00952ACC" w:rsidRPr="003671C7">
        <w:rPr>
          <w:sz w:val="24"/>
          <w:szCs w:val="24"/>
        </w:rPr>
        <w:t xml:space="preserve">distributions over time as climate change alters plant-water relationships (Lutz et al. 2010, </w:t>
      </w:r>
      <w:proofErr w:type="spellStart"/>
      <w:r w:rsidR="00952ACC" w:rsidRPr="003671C7">
        <w:rPr>
          <w:sz w:val="24"/>
          <w:szCs w:val="24"/>
        </w:rPr>
        <w:t>Crimmins</w:t>
      </w:r>
      <w:proofErr w:type="spellEnd"/>
      <w:r w:rsidR="00952ACC" w:rsidRPr="003671C7">
        <w:rPr>
          <w:sz w:val="24"/>
          <w:szCs w:val="24"/>
        </w:rPr>
        <w:t xml:space="preserve"> et al. 2011)</w:t>
      </w:r>
      <w:proofErr w:type="gramStart"/>
      <w:r w:rsidR="00952ACC" w:rsidRPr="003671C7">
        <w:rPr>
          <w:sz w:val="24"/>
          <w:szCs w:val="24"/>
        </w:rPr>
        <w:t xml:space="preserve">.  </w:t>
      </w:r>
      <w:r w:rsidR="001A2AC9" w:rsidRPr="003671C7">
        <w:rPr>
          <w:sz w:val="24"/>
          <w:szCs w:val="24"/>
        </w:rPr>
        <w:t>However</w:t>
      </w:r>
      <w:proofErr w:type="gramEnd"/>
      <w:r w:rsidR="001A2AC9" w:rsidRPr="003671C7">
        <w:rPr>
          <w:sz w:val="24"/>
          <w:szCs w:val="24"/>
        </w:rPr>
        <w:t xml:space="preserve">, climate change has already influenced aspen forest succession and productivity through drought- and heat-induced disturbance events, including sudden aspen dieback (SAD; </w:t>
      </w:r>
      <w:r w:rsidR="00E178E0" w:rsidRPr="003671C7">
        <w:rPr>
          <w:sz w:val="24"/>
          <w:szCs w:val="24"/>
        </w:rPr>
        <w:t xml:space="preserve">Huang and </w:t>
      </w:r>
      <w:proofErr w:type="spellStart"/>
      <w:r w:rsidR="00E178E0" w:rsidRPr="003671C7">
        <w:rPr>
          <w:sz w:val="24"/>
          <w:szCs w:val="24"/>
        </w:rPr>
        <w:t>Anderegg</w:t>
      </w:r>
      <w:proofErr w:type="spellEnd"/>
      <w:r w:rsidR="00E178E0" w:rsidRPr="003671C7">
        <w:rPr>
          <w:sz w:val="24"/>
          <w:szCs w:val="24"/>
        </w:rPr>
        <w:t xml:space="preserve"> 2012</w:t>
      </w:r>
      <w:r w:rsidR="001A2AC9" w:rsidRPr="003671C7">
        <w:rPr>
          <w:sz w:val="24"/>
          <w:szCs w:val="24"/>
        </w:rPr>
        <w:t xml:space="preserve">).  Such events may be harbingers of future decline in aspen populations, </w:t>
      </w:r>
      <w:r w:rsidR="00AA6483" w:rsidRPr="003671C7">
        <w:rPr>
          <w:sz w:val="24"/>
          <w:szCs w:val="24"/>
        </w:rPr>
        <w:t xml:space="preserve">and </w:t>
      </w:r>
      <w:r w:rsidR="001A2AC9" w:rsidRPr="003671C7">
        <w:rPr>
          <w:sz w:val="24"/>
          <w:szCs w:val="24"/>
        </w:rPr>
        <w:t xml:space="preserve">some </w:t>
      </w:r>
      <w:r w:rsidR="00AA6483" w:rsidRPr="003671C7">
        <w:rPr>
          <w:sz w:val="24"/>
          <w:szCs w:val="24"/>
        </w:rPr>
        <w:t xml:space="preserve">climate-change predictions </w:t>
      </w:r>
      <w:r w:rsidR="001A2AC9" w:rsidRPr="003671C7">
        <w:rPr>
          <w:sz w:val="24"/>
          <w:szCs w:val="24"/>
        </w:rPr>
        <w:t>suggest</w:t>
      </w:r>
      <w:r w:rsidR="00AA6483" w:rsidRPr="003671C7">
        <w:rPr>
          <w:sz w:val="24"/>
          <w:szCs w:val="24"/>
        </w:rPr>
        <w:t xml:space="preserve"> that within 50 years approximately 40% of western aspen stands will no longer have a suitable climate</w:t>
      </w:r>
      <w:r w:rsidR="001A2AC9" w:rsidRPr="003671C7">
        <w:rPr>
          <w:sz w:val="24"/>
          <w:szCs w:val="24"/>
        </w:rPr>
        <w:t xml:space="preserve"> (</w:t>
      </w:r>
      <w:proofErr w:type="spellStart"/>
      <w:r w:rsidR="001A2AC9" w:rsidRPr="003671C7">
        <w:rPr>
          <w:sz w:val="24"/>
          <w:szCs w:val="24"/>
        </w:rPr>
        <w:t>Rehfeldt</w:t>
      </w:r>
      <w:proofErr w:type="spellEnd"/>
      <w:r w:rsidR="001A2AC9" w:rsidRPr="003671C7">
        <w:rPr>
          <w:sz w:val="24"/>
          <w:szCs w:val="24"/>
        </w:rPr>
        <w:t xml:space="preserve"> et al. 2009)</w:t>
      </w:r>
      <w:r w:rsidR="00AA6483" w:rsidRPr="003671C7">
        <w:rPr>
          <w:sz w:val="24"/>
          <w:szCs w:val="24"/>
        </w:rPr>
        <w:t>.</w:t>
      </w:r>
      <w:r w:rsidR="001A2AC9" w:rsidRPr="003671C7">
        <w:rPr>
          <w:sz w:val="24"/>
          <w:szCs w:val="24"/>
        </w:rPr>
        <w:t xml:space="preserve">  </w:t>
      </w:r>
      <w:r w:rsidR="006C662F" w:rsidRPr="003671C7">
        <w:rPr>
          <w:sz w:val="24"/>
          <w:szCs w:val="24"/>
        </w:rPr>
        <w:t xml:space="preserve">However, fundamental questions remain about the linkages between climate and biophysical </w:t>
      </w:r>
      <w:r w:rsidR="001A2AC9" w:rsidRPr="003671C7">
        <w:rPr>
          <w:sz w:val="24"/>
          <w:szCs w:val="24"/>
        </w:rPr>
        <w:t xml:space="preserve">causal mechanisms driving such forest </w:t>
      </w:r>
      <w:r w:rsidR="006C662F" w:rsidRPr="003671C7">
        <w:rPr>
          <w:sz w:val="24"/>
          <w:szCs w:val="24"/>
        </w:rPr>
        <w:t xml:space="preserve">mortality events (Allen et al. 2010). This critical knowledge gap makes it difficult to estimate the spatiotemporal extent and productivity of future forests.  In particular, it is not clear how </w:t>
      </w:r>
      <w:r w:rsidR="001A2AC9" w:rsidRPr="003671C7">
        <w:rPr>
          <w:sz w:val="24"/>
          <w:szCs w:val="24"/>
        </w:rPr>
        <w:t xml:space="preserve">specific </w:t>
      </w:r>
      <w:r w:rsidR="006C662F" w:rsidRPr="003671C7">
        <w:rPr>
          <w:sz w:val="24"/>
          <w:szCs w:val="24"/>
        </w:rPr>
        <w:t xml:space="preserve">climate change </w:t>
      </w:r>
      <w:r w:rsidR="001A2AC9" w:rsidRPr="003671C7">
        <w:rPr>
          <w:sz w:val="24"/>
          <w:szCs w:val="24"/>
        </w:rPr>
        <w:t>patterns</w:t>
      </w:r>
      <w:r w:rsidR="00AA6483" w:rsidRPr="003671C7">
        <w:rPr>
          <w:sz w:val="24"/>
          <w:szCs w:val="24"/>
        </w:rPr>
        <w:t xml:space="preserve"> </w:t>
      </w:r>
      <w:r w:rsidR="001A2AC9" w:rsidRPr="003671C7">
        <w:rPr>
          <w:sz w:val="24"/>
          <w:szCs w:val="24"/>
        </w:rPr>
        <w:t xml:space="preserve">(e.g., diminishing snowpack) </w:t>
      </w:r>
      <w:r w:rsidR="006C662F" w:rsidRPr="003671C7">
        <w:rPr>
          <w:sz w:val="24"/>
          <w:szCs w:val="24"/>
        </w:rPr>
        <w:t xml:space="preserve">and altered disturbance regimes </w:t>
      </w:r>
      <w:r w:rsidR="001A2AC9" w:rsidRPr="003671C7">
        <w:rPr>
          <w:sz w:val="24"/>
          <w:szCs w:val="24"/>
        </w:rPr>
        <w:t xml:space="preserve">(e.g., fire) </w:t>
      </w:r>
      <w:r w:rsidR="006C662F" w:rsidRPr="003671C7">
        <w:rPr>
          <w:sz w:val="24"/>
          <w:szCs w:val="24"/>
        </w:rPr>
        <w:t>will interact to influence rates and patterns of ecological change</w:t>
      </w:r>
      <w:r w:rsidR="003750F3" w:rsidRPr="003671C7">
        <w:rPr>
          <w:sz w:val="24"/>
          <w:szCs w:val="24"/>
        </w:rPr>
        <w:t xml:space="preserve"> in aspen, and how that change will affect critical ecosystem services (e.g., streamflow)</w:t>
      </w:r>
      <w:r w:rsidR="006C662F" w:rsidRPr="003671C7">
        <w:rPr>
          <w:sz w:val="24"/>
          <w:szCs w:val="24"/>
        </w:rPr>
        <w:t xml:space="preserve">.  </w:t>
      </w:r>
    </w:p>
    <w:p w14:paraId="3AF56D21" w14:textId="4073F616" w:rsidR="006C662F" w:rsidRPr="003671C7" w:rsidRDefault="006C662F" w:rsidP="003671C7">
      <w:pPr>
        <w:tabs>
          <w:tab w:val="left" w:pos="360"/>
          <w:tab w:val="left" w:pos="432"/>
        </w:tabs>
        <w:spacing w:line="240" w:lineRule="auto"/>
        <w:contextualSpacing/>
        <w:rPr>
          <w:sz w:val="24"/>
          <w:szCs w:val="24"/>
        </w:rPr>
      </w:pPr>
      <w:r w:rsidRPr="003671C7">
        <w:rPr>
          <w:sz w:val="24"/>
          <w:szCs w:val="24"/>
        </w:rPr>
        <w:tab/>
      </w:r>
      <w:r w:rsidR="00B5198E" w:rsidRPr="003671C7">
        <w:rPr>
          <w:sz w:val="24"/>
          <w:szCs w:val="24"/>
        </w:rPr>
        <w:tab/>
      </w:r>
      <w:r w:rsidRPr="003671C7">
        <w:rPr>
          <w:sz w:val="24"/>
          <w:szCs w:val="24"/>
        </w:rPr>
        <w:t>There are several lines of evidence that indicate that the moisture subsidy from localized snow redistribution may be essential to aspen productivity and survival in semi-arid or seasonally-arid ecosystems. First</w:t>
      </w:r>
      <w:r w:rsidR="00A4092B" w:rsidRPr="003671C7">
        <w:rPr>
          <w:sz w:val="24"/>
          <w:szCs w:val="24"/>
        </w:rPr>
        <w:t xml:space="preserve">, aspen is </w:t>
      </w:r>
      <w:r w:rsidRPr="003671C7">
        <w:rPr>
          <w:sz w:val="24"/>
          <w:szCs w:val="24"/>
        </w:rPr>
        <w:t>not drought-tolerant (</w:t>
      </w:r>
      <w:proofErr w:type="spellStart"/>
      <w:r w:rsidRPr="003671C7">
        <w:rPr>
          <w:sz w:val="24"/>
          <w:szCs w:val="24"/>
        </w:rPr>
        <w:t>Lieffers</w:t>
      </w:r>
      <w:proofErr w:type="spellEnd"/>
      <w:r w:rsidRPr="003671C7">
        <w:rPr>
          <w:sz w:val="24"/>
          <w:szCs w:val="24"/>
        </w:rPr>
        <w:t xml:space="preserve"> et al. 2001) and relies on adequate soil moisture to remain productive throughout the growing season. </w:t>
      </w:r>
      <w:r w:rsidR="003750F3" w:rsidRPr="003671C7">
        <w:rPr>
          <w:sz w:val="24"/>
          <w:szCs w:val="24"/>
        </w:rPr>
        <w:t xml:space="preserve"> Thus, a</w:t>
      </w:r>
      <w:r w:rsidRPr="003671C7">
        <w:rPr>
          <w:sz w:val="24"/>
          <w:szCs w:val="24"/>
        </w:rPr>
        <w:t>nnual changes in the timing</w:t>
      </w:r>
      <w:r w:rsidR="003750F3" w:rsidRPr="003671C7">
        <w:rPr>
          <w:sz w:val="24"/>
          <w:szCs w:val="24"/>
        </w:rPr>
        <w:t xml:space="preserve"> and amount of precipitation could potentially</w:t>
      </w:r>
      <w:r w:rsidRPr="003671C7">
        <w:rPr>
          <w:sz w:val="24"/>
          <w:szCs w:val="24"/>
        </w:rPr>
        <w:t xml:space="preserve"> lead to large changes in aspen productivity. Second, snow redistribution in complex terrain leads to spatiotemporal variations in water input to soils, as snowdrifts increase effective precipitation in leeward areas and reduce precipitation on wind-scoured ridgetops (</w:t>
      </w:r>
      <w:proofErr w:type="spellStart"/>
      <w:r w:rsidRPr="003671C7">
        <w:rPr>
          <w:sz w:val="24"/>
          <w:szCs w:val="24"/>
        </w:rPr>
        <w:t>Winstral</w:t>
      </w:r>
      <w:proofErr w:type="spellEnd"/>
      <w:r w:rsidRPr="003671C7">
        <w:rPr>
          <w:sz w:val="24"/>
          <w:szCs w:val="24"/>
        </w:rPr>
        <w:t xml:space="preserve"> and Marks 2002). Third, plants located below large snowdrifts benefit from snow melt since soil moisture remains elevated into the growing season (</w:t>
      </w:r>
      <w:proofErr w:type="spellStart"/>
      <w:r w:rsidRPr="003671C7">
        <w:rPr>
          <w:sz w:val="24"/>
          <w:szCs w:val="24"/>
        </w:rPr>
        <w:t>Oberbauer</w:t>
      </w:r>
      <w:proofErr w:type="spellEnd"/>
      <w:r w:rsidRPr="003671C7">
        <w:rPr>
          <w:sz w:val="24"/>
          <w:szCs w:val="24"/>
        </w:rPr>
        <w:t xml:space="preserve"> and Billings 1981, </w:t>
      </w:r>
      <w:proofErr w:type="spellStart"/>
      <w:r w:rsidRPr="003671C7">
        <w:rPr>
          <w:sz w:val="24"/>
          <w:szCs w:val="24"/>
        </w:rPr>
        <w:t>Seyfried</w:t>
      </w:r>
      <w:proofErr w:type="spellEnd"/>
      <w:r w:rsidRPr="003671C7">
        <w:rPr>
          <w:sz w:val="24"/>
          <w:szCs w:val="24"/>
        </w:rPr>
        <w:t xml:space="preserve"> et al. 2009). Finally, current distributions of stands predisposed to drought are predominately located at low elevations with south-southwestern aspects (Worrall et al. 2008; 2010), where a shift from a snow to a rain dominated regime (</w:t>
      </w:r>
      <w:ins w:id="3" w:author="Link, Timothy (tlink@uidaho.edu)" w:date="2017-04-03T15:05:00Z">
        <w:r w:rsidR="001F7041" w:rsidRPr="001F7041">
          <w:rPr>
            <w:sz w:val="24"/>
            <w:szCs w:val="24"/>
          </w:rPr>
          <w:t xml:space="preserve">Knowles </w:t>
        </w:r>
        <w:del w:id="4" w:author="Shinneman, Douglas" w:date="2017-04-04T12:55:00Z">
          <w:r w:rsidR="001F7041" w:rsidRPr="001F7041" w:rsidDel="00F13BBC">
            <w:rPr>
              <w:sz w:val="24"/>
              <w:szCs w:val="24"/>
            </w:rPr>
            <w:delText>et al.,</w:delText>
          </w:r>
        </w:del>
      </w:ins>
      <w:ins w:id="5" w:author="Shinneman, Douglas" w:date="2017-04-04T12:55:00Z">
        <w:r w:rsidR="00F13BBC">
          <w:rPr>
            <w:sz w:val="24"/>
            <w:szCs w:val="24"/>
          </w:rPr>
          <w:t>et al.</w:t>
        </w:r>
      </w:ins>
      <w:ins w:id="6" w:author="Link, Timothy (tlink@uidaho.edu)" w:date="2017-04-03T15:05:00Z">
        <w:r w:rsidR="001F7041" w:rsidRPr="001F7041">
          <w:rPr>
            <w:sz w:val="24"/>
            <w:szCs w:val="24"/>
          </w:rPr>
          <w:t xml:space="preserve"> 2006; </w:t>
        </w:r>
        <w:proofErr w:type="spellStart"/>
        <w:r w:rsidR="001F7041" w:rsidRPr="001F7041">
          <w:rPr>
            <w:sz w:val="24"/>
            <w:szCs w:val="24"/>
          </w:rPr>
          <w:t>Abatzoglou</w:t>
        </w:r>
        <w:proofErr w:type="spellEnd"/>
        <w:r w:rsidR="001F7041" w:rsidRPr="001F7041">
          <w:rPr>
            <w:sz w:val="24"/>
            <w:szCs w:val="24"/>
          </w:rPr>
          <w:t xml:space="preserve"> </w:t>
        </w:r>
        <w:del w:id="7" w:author="Shinneman, Douglas" w:date="2017-04-04T12:55:00Z">
          <w:r w:rsidR="001F7041" w:rsidRPr="001F7041" w:rsidDel="00F13BBC">
            <w:rPr>
              <w:sz w:val="24"/>
              <w:szCs w:val="24"/>
            </w:rPr>
            <w:delText>et al.,</w:delText>
          </w:r>
        </w:del>
      </w:ins>
      <w:ins w:id="8" w:author="Shinneman, Douglas" w:date="2017-04-04T12:55:00Z">
        <w:r w:rsidR="00F13BBC">
          <w:rPr>
            <w:sz w:val="24"/>
            <w:szCs w:val="24"/>
          </w:rPr>
          <w:t>et al.</w:t>
        </w:r>
      </w:ins>
      <w:ins w:id="9" w:author="Link, Timothy (tlink@uidaho.edu)" w:date="2017-04-03T15:05:00Z">
        <w:r w:rsidR="001F7041" w:rsidRPr="001F7041">
          <w:rPr>
            <w:sz w:val="24"/>
            <w:szCs w:val="24"/>
          </w:rPr>
          <w:t xml:space="preserve"> 2011; </w:t>
        </w:r>
        <w:proofErr w:type="spellStart"/>
        <w:r w:rsidR="001F7041" w:rsidRPr="001F7041">
          <w:rPr>
            <w:sz w:val="24"/>
            <w:szCs w:val="24"/>
          </w:rPr>
          <w:t>Klos</w:t>
        </w:r>
        <w:proofErr w:type="spellEnd"/>
        <w:r w:rsidR="001F7041" w:rsidRPr="001F7041">
          <w:rPr>
            <w:sz w:val="24"/>
            <w:szCs w:val="24"/>
          </w:rPr>
          <w:t xml:space="preserve"> </w:t>
        </w:r>
        <w:del w:id="10" w:author="Shinneman, Douglas" w:date="2017-04-04T12:55:00Z">
          <w:r w:rsidR="001F7041" w:rsidRPr="001F7041" w:rsidDel="00F13BBC">
            <w:rPr>
              <w:sz w:val="24"/>
              <w:szCs w:val="24"/>
            </w:rPr>
            <w:delText>et al.,</w:delText>
          </w:r>
        </w:del>
      </w:ins>
      <w:ins w:id="11" w:author="Shinneman, Douglas" w:date="2017-04-04T12:55:00Z">
        <w:r w:rsidR="00F13BBC">
          <w:rPr>
            <w:sz w:val="24"/>
            <w:szCs w:val="24"/>
          </w:rPr>
          <w:t>et al.</w:t>
        </w:r>
      </w:ins>
      <w:ins w:id="12" w:author="Link, Timothy (tlink@uidaho.edu)" w:date="2017-04-03T15:05:00Z">
        <w:r w:rsidR="001F7041" w:rsidRPr="001F7041">
          <w:rPr>
            <w:sz w:val="24"/>
            <w:szCs w:val="24"/>
          </w:rPr>
          <w:t xml:space="preserve"> 2014</w:t>
        </w:r>
        <w:r w:rsidR="001F7041">
          <w:rPr>
            <w:sz w:val="24"/>
            <w:szCs w:val="24"/>
          </w:rPr>
          <w:t xml:space="preserve">; </w:t>
        </w:r>
      </w:ins>
      <w:proofErr w:type="spellStart"/>
      <w:r w:rsidRPr="003671C7">
        <w:rPr>
          <w:sz w:val="24"/>
          <w:szCs w:val="24"/>
        </w:rPr>
        <w:t>Nayak</w:t>
      </w:r>
      <w:proofErr w:type="spellEnd"/>
      <w:r w:rsidRPr="003671C7">
        <w:rPr>
          <w:sz w:val="24"/>
          <w:szCs w:val="24"/>
        </w:rPr>
        <w:t xml:space="preserve"> et al. 2010) and subsequent </w:t>
      </w:r>
      <w:ins w:id="13" w:author="Link, Timothy (tlink@uidaho.edu)" w:date="2017-04-03T15:06:00Z">
        <w:r w:rsidR="001F7041">
          <w:rPr>
            <w:sz w:val="24"/>
            <w:szCs w:val="24"/>
          </w:rPr>
          <w:t xml:space="preserve">increased spatial homogeneity of moisture inputs and hence </w:t>
        </w:r>
      </w:ins>
      <w:r w:rsidRPr="003671C7">
        <w:rPr>
          <w:sz w:val="24"/>
          <w:szCs w:val="24"/>
        </w:rPr>
        <w:t>loss of moisture subsidies are likely</w:t>
      </w:r>
      <w:ins w:id="14" w:author="Link, Timothy (tlink@uidaho.edu)" w:date="2017-04-03T15:05:00Z">
        <w:r w:rsidR="001F7041">
          <w:rPr>
            <w:sz w:val="24"/>
            <w:szCs w:val="24"/>
          </w:rPr>
          <w:t xml:space="preserve"> </w:t>
        </w:r>
        <w:r w:rsidR="001F7041" w:rsidRPr="00275109">
          <w:rPr>
            <w:rFonts w:ascii="Helvetica" w:hAnsi="Helvetica"/>
          </w:rPr>
          <w:t>(</w:t>
        </w:r>
        <w:proofErr w:type="spellStart"/>
        <w:r w:rsidR="001F7041" w:rsidRPr="00275109">
          <w:rPr>
            <w:rFonts w:ascii="Helvetica" w:hAnsi="Helvetica"/>
          </w:rPr>
          <w:t>Rasouli</w:t>
        </w:r>
        <w:proofErr w:type="spellEnd"/>
        <w:r w:rsidR="001F7041" w:rsidRPr="00275109">
          <w:rPr>
            <w:rFonts w:ascii="Helvetica" w:hAnsi="Helvetica"/>
          </w:rPr>
          <w:t xml:space="preserve"> et al 2015)</w:t>
        </w:r>
      </w:ins>
      <w:r w:rsidRPr="003671C7">
        <w:rPr>
          <w:sz w:val="24"/>
          <w:szCs w:val="24"/>
        </w:rPr>
        <w:t xml:space="preserve">. </w:t>
      </w:r>
    </w:p>
    <w:p w14:paraId="74686FEA" w14:textId="77777777" w:rsidR="006C662F" w:rsidRPr="003671C7" w:rsidRDefault="006C662F" w:rsidP="003671C7">
      <w:pPr>
        <w:tabs>
          <w:tab w:val="left" w:pos="360"/>
          <w:tab w:val="left" w:pos="432"/>
        </w:tabs>
        <w:spacing w:line="240" w:lineRule="auto"/>
        <w:ind w:firstLine="288"/>
        <w:contextualSpacing/>
        <w:rPr>
          <w:sz w:val="24"/>
          <w:szCs w:val="24"/>
        </w:rPr>
      </w:pPr>
      <w:r w:rsidRPr="003671C7">
        <w:rPr>
          <w:sz w:val="24"/>
          <w:szCs w:val="24"/>
        </w:rPr>
        <w:t xml:space="preserve">Fire </w:t>
      </w:r>
      <w:r w:rsidR="00A4092B" w:rsidRPr="003671C7">
        <w:rPr>
          <w:sz w:val="24"/>
          <w:szCs w:val="24"/>
        </w:rPr>
        <w:t>also</w:t>
      </w:r>
      <w:r w:rsidRPr="003671C7">
        <w:rPr>
          <w:sz w:val="24"/>
          <w:szCs w:val="24"/>
        </w:rPr>
        <w:t xml:space="preserve"> generates critical biophysical variation at local scales that influences aspen distribution and persistence. Most aspen communities are considered fire-dependent and seral to conifers, although some stands may be stable without fire (Strand et al. </w:t>
      </w:r>
      <w:r w:rsidR="003750F3" w:rsidRPr="003671C7">
        <w:rPr>
          <w:sz w:val="24"/>
          <w:szCs w:val="24"/>
        </w:rPr>
        <w:t xml:space="preserve">2009, </w:t>
      </w:r>
      <w:proofErr w:type="spellStart"/>
      <w:r w:rsidR="003750F3" w:rsidRPr="003671C7">
        <w:rPr>
          <w:sz w:val="24"/>
          <w:szCs w:val="24"/>
        </w:rPr>
        <w:t>Shinneman</w:t>
      </w:r>
      <w:proofErr w:type="spellEnd"/>
      <w:r w:rsidR="003750F3" w:rsidRPr="003671C7">
        <w:rPr>
          <w:sz w:val="24"/>
          <w:szCs w:val="24"/>
        </w:rPr>
        <w:t xml:space="preserve"> et al. 2013, </w:t>
      </w:r>
      <w:proofErr w:type="spellStart"/>
      <w:r w:rsidR="003750F3" w:rsidRPr="003671C7">
        <w:rPr>
          <w:sz w:val="24"/>
          <w:szCs w:val="24"/>
        </w:rPr>
        <w:t>Shinneman</w:t>
      </w:r>
      <w:proofErr w:type="spellEnd"/>
      <w:r w:rsidR="003750F3" w:rsidRPr="003671C7">
        <w:rPr>
          <w:sz w:val="24"/>
          <w:szCs w:val="24"/>
        </w:rPr>
        <w:t xml:space="preserve"> and McIlroy in prep.</w:t>
      </w:r>
      <w:r w:rsidRPr="003671C7">
        <w:rPr>
          <w:sz w:val="24"/>
          <w:szCs w:val="24"/>
        </w:rPr>
        <w:t xml:space="preserve">). When fire kills overstory trees, it stimulates vigorous aspen </w:t>
      </w:r>
      <w:proofErr w:type="spellStart"/>
      <w:r w:rsidRPr="003671C7">
        <w:rPr>
          <w:sz w:val="24"/>
          <w:szCs w:val="24"/>
        </w:rPr>
        <w:t>resprouting</w:t>
      </w:r>
      <w:proofErr w:type="spellEnd"/>
      <w:r w:rsidRPr="003671C7">
        <w:rPr>
          <w:sz w:val="24"/>
          <w:szCs w:val="24"/>
        </w:rPr>
        <w:t xml:space="preserve">. In the absence of fire, conifer species can replace aging aspen communities over time.  </w:t>
      </w:r>
      <w:r w:rsidR="003750F3" w:rsidRPr="003671C7">
        <w:rPr>
          <w:sz w:val="24"/>
          <w:szCs w:val="24"/>
        </w:rPr>
        <w:t>Indeed, more fire caused by climate change could prove detrimental to some forest species (e.g. subalpine fir) while at least temporarily benefitting fire-adapted species, such as aspen (Yang et al. 2015).  However, other m</w:t>
      </w:r>
      <w:r w:rsidRPr="003671C7">
        <w:rPr>
          <w:sz w:val="24"/>
          <w:szCs w:val="24"/>
        </w:rPr>
        <w:t>odeled projections of decreased fire rotation, warming temperatures, and shifting precipitation patterns under climate change in the region suggest that some forest types might shift upward in elevation, and some forested areas may convert to non-forest communities (</w:t>
      </w:r>
      <w:proofErr w:type="spellStart"/>
      <w:r w:rsidRPr="003671C7">
        <w:rPr>
          <w:sz w:val="24"/>
          <w:szCs w:val="24"/>
        </w:rPr>
        <w:t>Westerling</w:t>
      </w:r>
      <w:proofErr w:type="spellEnd"/>
      <w:r w:rsidRPr="003671C7">
        <w:rPr>
          <w:sz w:val="24"/>
          <w:szCs w:val="24"/>
        </w:rPr>
        <w:t xml:space="preserve"> et al. 2011). </w:t>
      </w:r>
      <w:r w:rsidR="003750F3" w:rsidRPr="003671C7">
        <w:rPr>
          <w:bCs/>
          <w:snapToGrid w:val="0"/>
          <w:sz w:val="24"/>
          <w:szCs w:val="24"/>
        </w:rPr>
        <w:t>P</w:t>
      </w:r>
      <w:r w:rsidRPr="003671C7">
        <w:rPr>
          <w:bCs/>
          <w:snapToGrid w:val="0"/>
          <w:sz w:val="24"/>
          <w:szCs w:val="24"/>
        </w:rPr>
        <w:t xml:space="preserve">ost-fire aspen regeneration response may vary due to factors such as moisture variability from snow, pre-fire forest </w:t>
      </w:r>
      <w:r w:rsidRPr="003671C7">
        <w:rPr>
          <w:bCs/>
          <w:snapToGrid w:val="0"/>
          <w:sz w:val="24"/>
          <w:szCs w:val="24"/>
        </w:rPr>
        <w:lastRenderedPageBreak/>
        <w:t>condition, browsing of young trees, and environment (</w:t>
      </w:r>
      <w:proofErr w:type="spellStart"/>
      <w:r w:rsidRPr="003671C7">
        <w:rPr>
          <w:bCs/>
          <w:snapToGrid w:val="0"/>
          <w:sz w:val="24"/>
          <w:szCs w:val="24"/>
        </w:rPr>
        <w:t>Hessl</w:t>
      </w:r>
      <w:proofErr w:type="spellEnd"/>
      <w:r w:rsidRPr="003671C7">
        <w:rPr>
          <w:bCs/>
          <w:snapToGrid w:val="0"/>
          <w:sz w:val="24"/>
          <w:szCs w:val="24"/>
        </w:rPr>
        <w:t xml:space="preserve"> and </w:t>
      </w:r>
      <w:proofErr w:type="spellStart"/>
      <w:r w:rsidRPr="003671C7">
        <w:rPr>
          <w:bCs/>
          <w:snapToGrid w:val="0"/>
          <w:sz w:val="24"/>
          <w:szCs w:val="24"/>
        </w:rPr>
        <w:t>Graumlich</w:t>
      </w:r>
      <w:proofErr w:type="spellEnd"/>
      <w:r w:rsidRPr="003671C7">
        <w:rPr>
          <w:bCs/>
          <w:snapToGrid w:val="0"/>
          <w:sz w:val="24"/>
          <w:szCs w:val="24"/>
        </w:rPr>
        <w:t xml:space="preserve"> 2002).  D</w:t>
      </w:r>
      <w:r w:rsidRPr="003671C7">
        <w:rPr>
          <w:sz w:val="24"/>
          <w:szCs w:val="24"/>
        </w:rPr>
        <w:t xml:space="preserve">eveloping a clear understanding of fire, climate, and successional interactions under climate change is critical for long-term conservation of aspen communities.  </w:t>
      </w:r>
    </w:p>
    <w:p w14:paraId="659A578C" w14:textId="07B94951" w:rsidR="000F4278" w:rsidRDefault="006C662F" w:rsidP="003671C7">
      <w:pPr>
        <w:tabs>
          <w:tab w:val="left" w:pos="360"/>
          <w:tab w:val="left" w:pos="432"/>
        </w:tabs>
        <w:spacing w:line="240" w:lineRule="auto"/>
        <w:contextualSpacing/>
        <w:rPr>
          <w:ins w:id="15" w:author="Link, Timothy (tlink@uidaho.edu)" w:date="2017-04-03T15:09:00Z"/>
          <w:rFonts w:eastAsia="Calibri"/>
          <w:sz w:val="24"/>
          <w:szCs w:val="24"/>
        </w:rPr>
      </w:pPr>
      <w:r w:rsidRPr="003671C7">
        <w:rPr>
          <w:rFonts w:eastAsia="Calibri"/>
          <w:sz w:val="24"/>
          <w:szCs w:val="24"/>
        </w:rPr>
        <w:tab/>
        <w:t xml:space="preserve">Shifts from snow to rain-dominated precipitation regimes often result in earlier </w:t>
      </w:r>
      <w:proofErr w:type="spellStart"/>
      <w:r w:rsidRPr="003671C7">
        <w:rPr>
          <w:rFonts w:eastAsia="Calibri"/>
          <w:sz w:val="24"/>
          <w:szCs w:val="24"/>
        </w:rPr>
        <w:t>streamflows</w:t>
      </w:r>
      <w:proofErr w:type="spellEnd"/>
      <w:r w:rsidRPr="003671C7">
        <w:rPr>
          <w:rFonts w:eastAsia="Calibri"/>
          <w:sz w:val="24"/>
          <w:szCs w:val="24"/>
        </w:rPr>
        <w:t>, but may either increase or decrease runoff depending on precipitation timing relative to timing of evaporative demand (Chauvin et al.</w:t>
      </w:r>
      <w:del w:id="16" w:author="Shinneman, Douglas" w:date="2017-04-04T12:54:00Z">
        <w:r w:rsidRPr="003671C7" w:rsidDel="00F13BBC">
          <w:rPr>
            <w:rFonts w:eastAsia="Calibri"/>
            <w:sz w:val="24"/>
            <w:szCs w:val="24"/>
          </w:rPr>
          <w:delText>,</w:delText>
        </w:r>
      </w:del>
      <w:r w:rsidRPr="003671C7">
        <w:rPr>
          <w:rFonts w:eastAsia="Calibri"/>
          <w:sz w:val="24"/>
          <w:szCs w:val="24"/>
        </w:rPr>
        <w:t xml:space="preserve"> 2011). </w:t>
      </w:r>
      <w:ins w:id="17" w:author="Link, Timothy (tlink@uidaho.edu)" w:date="2017-04-03T15:08:00Z">
        <w:r w:rsidR="000F4278" w:rsidRPr="000F4278">
          <w:rPr>
            <w:rFonts w:eastAsia="Calibri"/>
            <w:sz w:val="24"/>
            <w:szCs w:val="24"/>
          </w:rPr>
          <w:t>In addition to changes in annual mean climate variables, changes in intra-annual variations have been shown to buffer, and in some specific cases, reverse expected hydrological changes based only on annual mean changes (Kumar et al.</w:t>
        </w:r>
        <w:del w:id="18" w:author="Shinneman, Douglas" w:date="2017-04-04T12:54:00Z">
          <w:r w:rsidR="000F4278" w:rsidRPr="000F4278" w:rsidDel="00F13BBC">
            <w:rPr>
              <w:rFonts w:eastAsia="Calibri"/>
              <w:sz w:val="24"/>
              <w:szCs w:val="24"/>
            </w:rPr>
            <w:delText>,</w:delText>
          </w:r>
        </w:del>
        <w:r w:rsidR="000F4278" w:rsidRPr="000F4278">
          <w:rPr>
            <w:rFonts w:eastAsia="Calibri"/>
            <w:sz w:val="24"/>
            <w:szCs w:val="24"/>
          </w:rPr>
          <w:t xml:space="preserve"> 2012).  </w:t>
        </w:r>
      </w:ins>
      <w:r w:rsidRPr="003671C7">
        <w:rPr>
          <w:rFonts w:eastAsia="Calibri"/>
          <w:sz w:val="24"/>
          <w:szCs w:val="24"/>
        </w:rPr>
        <w:t xml:space="preserve">Where tree mortality and a change of dominant land cover occurs (e.g., from drought), hydrologic yield can increase if vegetative demand due to mortality declines more than the increased evaporative demand driven by climate. The opposite can also occur, depending on vegetation and climate characteristics, causing </w:t>
      </w:r>
      <w:proofErr w:type="spellStart"/>
      <w:r w:rsidRPr="003671C7">
        <w:rPr>
          <w:rFonts w:eastAsia="Calibri"/>
          <w:sz w:val="24"/>
          <w:szCs w:val="24"/>
        </w:rPr>
        <w:t>streamflows</w:t>
      </w:r>
      <w:proofErr w:type="spellEnd"/>
      <w:r w:rsidRPr="003671C7">
        <w:rPr>
          <w:rFonts w:eastAsia="Calibri"/>
          <w:sz w:val="24"/>
          <w:szCs w:val="24"/>
        </w:rPr>
        <w:t xml:space="preserve"> to shift from perennial to intermittent. Altered conditions will affect irrigators </w:t>
      </w:r>
      <w:ins w:id="19" w:author="Link, Timothy (tlink@uidaho.edu)" w:date="2017-04-03T15:09:00Z">
        <w:r w:rsidR="00577A9E">
          <w:rPr>
            <w:rFonts w:eastAsia="Calibri"/>
            <w:sz w:val="24"/>
            <w:szCs w:val="24"/>
          </w:rPr>
          <w:t xml:space="preserve">and small resident fish populations </w:t>
        </w:r>
      </w:ins>
      <w:r w:rsidRPr="003671C7">
        <w:rPr>
          <w:rFonts w:eastAsia="Calibri"/>
          <w:sz w:val="24"/>
          <w:szCs w:val="24"/>
        </w:rPr>
        <w:t>that depend on small streams.</w:t>
      </w:r>
    </w:p>
    <w:p w14:paraId="6D1D734B" w14:textId="77777777" w:rsidR="006C662F" w:rsidRPr="003671C7" w:rsidRDefault="000F4278" w:rsidP="003671C7">
      <w:pPr>
        <w:tabs>
          <w:tab w:val="left" w:pos="360"/>
          <w:tab w:val="left" w:pos="432"/>
        </w:tabs>
        <w:spacing w:line="240" w:lineRule="auto"/>
        <w:contextualSpacing/>
        <w:rPr>
          <w:rFonts w:eastAsia="Calibri"/>
          <w:sz w:val="24"/>
          <w:szCs w:val="24"/>
        </w:rPr>
      </w:pPr>
      <w:ins w:id="20" w:author="Link, Timothy (tlink@uidaho.edu)" w:date="2017-04-03T15:09:00Z">
        <w:r>
          <w:rPr>
            <w:rFonts w:eastAsia="Calibri"/>
            <w:sz w:val="24"/>
            <w:szCs w:val="24"/>
          </w:rPr>
          <w:tab/>
        </w:r>
      </w:ins>
      <w:del w:id="21" w:author="Link, Timothy (tlink@uidaho.edu)" w:date="2017-04-03T15:09:00Z">
        <w:r w:rsidR="006C662F" w:rsidRPr="003671C7" w:rsidDel="000F4278">
          <w:rPr>
            <w:rFonts w:eastAsia="Calibri"/>
            <w:sz w:val="24"/>
            <w:szCs w:val="24"/>
          </w:rPr>
          <w:delText xml:space="preserve"> </w:delText>
        </w:r>
      </w:del>
      <w:ins w:id="22" w:author="Link, Timothy (tlink@uidaho.edu)" w:date="2017-04-03T15:03:00Z">
        <w:r w:rsidR="00DB11CB" w:rsidRPr="00DB11CB">
          <w:rPr>
            <w:rFonts w:eastAsia="Calibri"/>
            <w:sz w:val="24"/>
            <w:szCs w:val="24"/>
          </w:rPr>
          <w:t>The objectives of the hydrological component are therefore to assess projected hydrological changes resulting from mean temperature and precipitation changes, both with and without changes in the intra-annual variability, and both with and without aspen mortality.  Such detailed assessments are especially important to address questions from stakeholders who are frequently skeptical of simplistic assumptions regarding climate change projections, and hence increase confidence in the scientific results.</w:t>
        </w:r>
        <w:r w:rsidR="00DB11CB">
          <w:rPr>
            <w:rFonts w:eastAsia="Calibri"/>
            <w:sz w:val="24"/>
            <w:szCs w:val="24"/>
          </w:rPr>
          <w:t xml:space="preserve"> </w:t>
        </w:r>
      </w:ins>
      <w:r w:rsidR="006C662F" w:rsidRPr="003671C7">
        <w:rPr>
          <w:rFonts w:eastAsia="Calibri"/>
          <w:sz w:val="24"/>
          <w:szCs w:val="24"/>
        </w:rPr>
        <w:t>Thus, a better understanding of how available water resources will change under future land cover and climate regimes will enable the development of measures to enhance the resilience of systems on which their livelihood depends (e.g., developing small reservoirs).</w:t>
      </w:r>
    </w:p>
    <w:p w14:paraId="1DDCF17E" w14:textId="77777777" w:rsidR="00B5198E" w:rsidRPr="003671C7" w:rsidRDefault="00AA6483" w:rsidP="003671C7">
      <w:pPr>
        <w:tabs>
          <w:tab w:val="left" w:pos="360"/>
          <w:tab w:val="left" w:pos="432"/>
        </w:tabs>
        <w:spacing w:line="240" w:lineRule="auto"/>
        <w:contextualSpacing/>
        <w:rPr>
          <w:sz w:val="24"/>
          <w:szCs w:val="24"/>
        </w:rPr>
      </w:pPr>
      <w:r w:rsidRPr="003671C7">
        <w:rPr>
          <w:sz w:val="24"/>
          <w:szCs w:val="24"/>
        </w:rPr>
        <w:tab/>
      </w:r>
      <w:r w:rsidRPr="003671C7">
        <w:rPr>
          <w:sz w:val="24"/>
          <w:szCs w:val="24"/>
        </w:rPr>
        <w:tab/>
      </w:r>
      <w:r w:rsidR="00634924" w:rsidRPr="003671C7">
        <w:rPr>
          <w:sz w:val="24"/>
          <w:szCs w:val="24"/>
        </w:rPr>
        <w:t xml:space="preserve">To our knowledge, there are no studies specifically investigating the interactive effects of altered fire and soil-moisture regimes on aspen under climate change and the concomitant alteration of water-balance dynamics. Actionable science is urgently needed by land managers to both prioritize the most effective areas for aspen protection and restoration, and to inform strategies for future water resources management.  </w:t>
      </w:r>
      <w:r w:rsidR="00B5198E" w:rsidRPr="003671C7">
        <w:rPr>
          <w:sz w:val="24"/>
          <w:szCs w:val="24"/>
        </w:rPr>
        <w:t>Unfortunately, projections of future aspen distribution are challenged by a lack of understanding of the linkages between key biophysical drivers and the causal mechanisms controlling the productivity and extent of aspen. If fire becomes more frequent under climate change, it is possi</w:t>
      </w:r>
      <w:r w:rsidR="00A21EEA" w:rsidRPr="003671C7">
        <w:rPr>
          <w:sz w:val="24"/>
          <w:szCs w:val="24"/>
        </w:rPr>
        <w:t>ble that aspen could prosper in areas w</w:t>
      </w:r>
      <w:r w:rsidR="00B5198E" w:rsidRPr="003671C7">
        <w:rPr>
          <w:sz w:val="24"/>
          <w:szCs w:val="24"/>
        </w:rPr>
        <w:t>here soil-moisture remains adequate, but fire could also significantly hasten aspen’s decline where essential soil moisture subsidies are lost. Under this latter scenario, consequences would include impoverished regional biodiversity and altered ecosystem services, especially water resources.</w:t>
      </w:r>
    </w:p>
    <w:p w14:paraId="40294252" w14:textId="01B60E5E" w:rsidR="00634924" w:rsidRPr="003671C7" w:rsidRDefault="00B5198E" w:rsidP="003671C7">
      <w:pPr>
        <w:tabs>
          <w:tab w:val="left" w:pos="360"/>
          <w:tab w:val="left" w:pos="432"/>
        </w:tabs>
        <w:spacing w:line="240" w:lineRule="auto"/>
        <w:contextualSpacing/>
        <w:rPr>
          <w:sz w:val="24"/>
          <w:szCs w:val="24"/>
        </w:rPr>
      </w:pPr>
      <w:r w:rsidRPr="003671C7">
        <w:rPr>
          <w:sz w:val="24"/>
          <w:szCs w:val="24"/>
        </w:rPr>
        <w:tab/>
      </w:r>
      <w:r w:rsidR="00634924" w:rsidRPr="003671C7">
        <w:rPr>
          <w:sz w:val="24"/>
          <w:szCs w:val="24"/>
        </w:rPr>
        <w:t xml:space="preserve">We examined these dynamics in aspen stands of </w:t>
      </w:r>
      <w:r w:rsidR="003750F3" w:rsidRPr="003671C7">
        <w:rPr>
          <w:sz w:val="24"/>
          <w:szCs w:val="24"/>
        </w:rPr>
        <w:t>the central and northern Rockies (CNR</w:t>
      </w:r>
      <w:proofErr w:type="gramStart"/>
      <w:r w:rsidR="003750F3" w:rsidRPr="003671C7">
        <w:rPr>
          <w:sz w:val="24"/>
          <w:szCs w:val="24"/>
        </w:rPr>
        <w:t>)  are</w:t>
      </w:r>
      <w:proofErr w:type="gramEnd"/>
      <w:r w:rsidR="003750F3" w:rsidRPr="003671C7">
        <w:rPr>
          <w:sz w:val="24"/>
          <w:szCs w:val="24"/>
        </w:rPr>
        <w:t xml:space="preserve"> generally small, scattered, and isolated on the landscape, but are occasionally locally abundant. The relative rarity of aspen communities in the CNR makes them both highly valuable to maintaining biodiversity and highly vulnerable to degradation and loss. Although recent aspen mortality has been potentially less severe in the northern Rockies compared to other parts of the western U.S. (Steed and Kearns 2010), aspen decline has been pronounced in parts of the central Rockies (</w:t>
      </w:r>
      <w:proofErr w:type="spellStart"/>
      <w:r w:rsidR="003750F3" w:rsidRPr="003671C7">
        <w:rPr>
          <w:sz w:val="24"/>
          <w:szCs w:val="24"/>
        </w:rPr>
        <w:t>Romme</w:t>
      </w:r>
      <w:proofErr w:type="spellEnd"/>
      <w:r w:rsidR="003750F3" w:rsidRPr="003671C7">
        <w:rPr>
          <w:sz w:val="24"/>
          <w:szCs w:val="24"/>
        </w:rPr>
        <w:t xml:space="preserve"> et al. 1995), and recent bioclimatic models suggest that aspen may nearly disappear from the CNR under most climate change scenarios by 2090 (</w:t>
      </w:r>
      <w:proofErr w:type="spellStart"/>
      <w:r w:rsidR="003750F3" w:rsidRPr="003671C7">
        <w:rPr>
          <w:sz w:val="24"/>
          <w:szCs w:val="24"/>
        </w:rPr>
        <w:t>Rehfeldt</w:t>
      </w:r>
      <w:proofErr w:type="spellEnd"/>
      <w:r w:rsidR="003750F3" w:rsidRPr="003671C7">
        <w:rPr>
          <w:sz w:val="24"/>
          <w:szCs w:val="24"/>
        </w:rPr>
        <w:t xml:space="preserve"> et al. 2009).  Much of the CNR is characterized by a winter-dominated precipitation </w:t>
      </w:r>
      <w:r w:rsidR="003750F3" w:rsidRPr="003671C7">
        <w:rPr>
          <w:sz w:val="24"/>
          <w:szCs w:val="24"/>
        </w:rPr>
        <w:lastRenderedPageBreak/>
        <w:t>regime, in which snowfall subsidizes growing-season soil moisture that is critical for establishment and growth of aspen. A loss or redistribution of this moisture subsidy due to climate change could be detrimental to aspen persistence in the CNR, as evidenced by recent, drought-induced dieback events throughout the western U.S and Canada (</w:t>
      </w:r>
      <w:proofErr w:type="spellStart"/>
      <w:r w:rsidR="003750F3" w:rsidRPr="003671C7">
        <w:rPr>
          <w:sz w:val="24"/>
          <w:szCs w:val="24"/>
        </w:rPr>
        <w:t>Anderegg</w:t>
      </w:r>
      <w:proofErr w:type="spellEnd"/>
      <w:r w:rsidR="003750F3" w:rsidRPr="003671C7">
        <w:rPr>
          <w:sz w:val="24"/>
          <w:szCs w:val="24"/>
        </w:rPr>
        <w:t xml:space="preserve"> et al. 2013, Hogg et al. 2008). Wildfire is also an important process in the CNR.  As an early-seral species, fire favors aspen persistence in conifer-dominated landscapes, and fire exclusion is considered another primary cause of aspen decline (</w:t>
      </w:r>
      <w:proofErr w:type="spellStart"/>
      <w:r w:rsidR="003750F3" w:rsidRPr="003671C7">
        <w:rPr>
          <w:sz w:val="24"/>
          <w:szCs w:val="24"/>
        </w:rPr>
        <w:t>DeByle</w:t>
      </w:r>
      <w:proofErr w:type="spellEnd"/>
      <w:r w:rsidR="003750F3" w:rsidRPr="003671C7">
        <w:rPr>
          <w:sz w:val="24"/>
          <w:szCs w:val="24"/>
        </w:rPr>
        <w:t xml:space="preserve"> et al. 198</w:t>
      </w:r>
      <w:ins w:id="23" w:author="Shinneman, Douglas" w:date="2017-04-04T12:55:00Z">
        <w:r w:rsidR="00F13BBC">
          <w:rPr>
            <w:sz w:val="24"/>
            <w:szCs w:val="24"/>
          </w:rPr>
          <w:t>5</w:t>
        </w:r>
      </w:ins>
      <w:del w:id="24" w:author="Shinneman, Douglas" w:date="2017-04-04T12:55:00Z">
        <w:r w:rsidR="003750F3" w:rsidRPr="003671C7" w:rsidDel="00F13BBC">
          <w:rPr>
            <w:sz w:val="24"/>
            <w:szCs w:val="24"/>
          </w:rPr>
          <w:delText>7</w:delText>
        </w:r>
      </w:del>
      <w:r w:rsidR="003750F3" w:rsidRPr="003671C7">
        <w:rPr>
          <w:sz w:val="24"/>
          <w:szCs w:val="24"/>
        </w:rPr>
        <w:t>). Recent fire-climate trends and predictive models suggest an increase in average annual area burned by wildfire under climate change (</w:t>
      </w:r>
      <w:proofErr w:type="spellStart"/>
      <w:r w:rsidR="003750F3" w:rsidRPr="003671C7">
        <w:rPr>
          <w:sz w:val="24"/>
          <w:szCs w:val="24"/>
        </w:rPr>
        <w:t>Littell</w:t>
      </w:r>
      <w:proofErr w:type="spellEnd"/>
      <w:r w:rsidR="003750F3" w:rsidRPr="003671C7">
        <w:rPr>
          <w:sz w:val="24"/>
          <w:szCs w:val="24"/>
        </w:rPr>
        <w:t xml:space="preserve"> et al. 2010). </w:t>
      </w:r>
      <w:r w:rsidR="00A21EEA" w:rsidRPr="003671C7">
        <w:rPr>
          <w:sz w:val="24"/>
          <w:szCs w:val="24"/>
        </w:rPr>
        <w:t>Historically, natural fire regimes and limited biophysical settings that favored aspen likely perpetuated a patchy and dynamic pattern of as</w:t>
      </w:r>
      <w:r w:rsidR="00A4092B" w:rsidRPr="003671C7">
        <w:rPr>
          <w:sz w:val="24"/>
          <w:szCs w:val="24"/>
        </w:rPr>
        <w:t xml:space="preserve">pen communities across the CNR </w:t>
      </w:r>
      <w:r w:rsidR="00A21EEA" w:rsidRPr="003671C7">
        <w:rPr>
          <w:sz w:val="24"/>
          <w:szCs w:val="24"/>
        </w:rPr>
        <w:t>(</w:t>
      </w:r>
      <w:proofErr w:type="spellStart"/>
      <w:r w:rsidR="00A21EEA" w:rsidRPr="003671C7">
        <w:rPr>
          <w:sz w:val="24"/>
          <w:szCs w:val="24"/>
        </w:rPr>
        <w:t>Renkin</w:t>
      </w:r>
      <w:proofErr w:type="spellEnd"/>
      <w:r w:rsidR="00A21EEA" w:rsidRPr="003671C7">
        <w:rPr>
          <w:sz w:val="24"/>
          <w:szCs w:val="24"/>
        </w:rPr>
        <w:t xml:space="preserve"> and </w:t>
      </w:r>
      <w:proofErr w:type="spellStart"/>
      <w:r w:rsidR="00A21EEA" w:rsidRPr="003671C7">
        <w:rPr>
          <w:sz w:val="24"/>
          <w:szCs w:val="24"/>
        </w:rPr>
        <w:t>Despain</w:t>
      </w:r>
      <w:proofErr w:type="spellEnd"/>
      <w:r w:rsidR="00A21EEA" w:rsidRPr="003671C7">
        <w:rPr>
          <w:sz w:val="24"/>
          <w:szCs w:val="24"/>
        </w:rPr>
        <w:t xml:space="preserve"> 1996).  Climate-fire interactions suggest that fire will be more frequent across much of the CNR under climate change (Morgan</w:t>
      </w:r>
      <w:r w:rsidR="00A21EEA" w:rsidRPr="003671C7">
        <w:rPr>
          <w:rFonts w:eastAsia="Calibri"/>
          <w:color w:val="000000"/>
          <w:sz w:val="24"/>
          <w:szCs w:val="24"/>
        </w:rPr>
        <w:t xml:space="preserve"> et al. 2008, </w:t>
      </w:r>
      <w:proofErr w:type="spellStart"/>
      <w:r w:rsidR="00A21EEA" w:rsidRPr="003671C7">
        <w:rPr>
          <w:sz w:val="24"/>
          <w:szCs w:val="24"/>
        </w:rPr>
        <w:t>Littell</w:t>
      </w:r>
      <w:proofErr w:type="spellEnd"/>
      <w:r w:rsidR="00A21EEA" w:rsidRPr="003671C7">
        <w:rPr>
          <w:sz w:val="24"/>
          <w:szCs w:val="24"/>
        </w:rPr>
        <w:t xml:space="preserve"> et al. 2010), as droughts become more common and fire seasons lengthen (</w:t>
      </w:r>
      <w:proofErr w:type="spellStart"/>
      <w:r w:rsidR="00A21EEA" w:rsidRPr="003671C7">
        <w:rPr>
          <w:sz w:val="24"/>
          <w:szCs w:val="24"/>
        </w:rPr>
        <w:t>Westerling</w:t>
      </w:r>
      <w:proofErr w:type="spellEnd"/>
      <w:r w:rsidR="00A21EEA" w:rsidRPr="003671C7">
        <w:rPr>
          <w:sz w:val="24"/>
          <w:szCs w:val="24"/>
        </w:rPr>
        <w:t xml:space="preserve"> et al. 2006).  </w:t>
      </w:r>
      <w:r w:rsidR="003750F3" w:rsidRPr="003671C7">
        <w:rPr>
          <w:sz w:val="24"/>
          <w:szCs w:val="24"/>
        </w:rPr>
        <w:t xml:space="preserve">Thus, climate change is expected to alter two </w:t>
      </w:r>
      <w:proofErr w:type="gramStart"/>
      <w:r w:rsidR="003750F3" w:rsidRPr="003671C7">
        <w:rPr>
          <w:sz w:val="24"/>
          <w:szCs w:val="24"/>
        </w:rPr>
        <w:t>critical elements upon which aspen depends</w:t>
      </w:r>
      <w:proofErr w:type="gramEnd"/>
      <w:r w:rsidR="003750F3" w:rsidRPr="003671C7">
        <w:rPr>
          <w:sz w:val="24"/>
          <w:szCs w:val="24"/>
        </w:rPr>
        <w:t xml:space="preserve">: plant available soil water and fire. </w:t>
      </w:r>
    </w:p>
    <w:p w14:paraId="09E20B93" w14:textId="77777777" w:rsidR="006C662F" w:rsidRPr="003671C7" w:rsidRDefault="00634924" w:rsidP="003671C7">
      <w:pPr>
        <w:tabs>
          <w:tab w:val="left" w:pos="360"/>
          <w:tab w:val="left" w:pos="432"/>
        </w:tabs>
        <w:spacing w:line="240" w:lineRule="auto"/>
        <w:contextualSpacing/>
        <w:rPr>
          <w:sz w:val="24"/>
          <w:szCs w:val="24"/>
        </w:rPr>
      </w:pPr>
      <w:r w:rsidRPr="003671C7">
        <w:rPr>
          <w:sz w:val="24"/>
          <w:szCs w:val="24"/>
        </w:rPr>
        <w:tab/>
      </w:r>
      <w:r w:rsidR="006C662F" w:rsidRPr="003671C7">
        <w:rPr>
          <w:rFonts w:eastAsia="ヒラギノ角ゴ Pro W3"/>
          <w:color w:val="000000"/>
          <w:sz w:val="24"/>
          <w:szCs w:val="24"/>
        </w:rPr>
        <w:t>We use</w:t>
      </w:r>
      <w:r w:rsidR="00A4092B" w:rsidRPr="003671C7">
        <w:rPr>
          <w:rFonts w:eastAsia="ヒラギノ角ゴ Pro W3"/>
          <w:color w:val="000000"/>
          <w:sz w:val="24"/>
          <w:szCs w:val="24"/>
        </w:rPr>
        <w:t>d</w:t>
      </w:r>
      <w:r w:rsidR="006C662F" w:rsidRPr="003671C7">
        <w:rPr>
          <w:rFonts w:eastAsia="ヒラギノ角ゴ Pro W3"/>
          <w:color w:val="000000"/>
          <w:sz w:val="24"/>
          <w:szCs w:val="24"/>
        </w:rPr>
        <w:t xml:space="preserve"> a multi-disciplinary approach to investigate biophysical controls on aspen productivity and survivability in landscapes of the CNR, and to specifically project the likely effects of altered moisture and fire regimes on aspen under climate change.  </w:t>
      </w:r>
      <w:r w:rsidR="006C662F" w:rsidRPr="003671C7">
        <w:rPr>
          <w:sz w:val="24"/>
          <w:szCs w:val="24"/>
        </w:rPr>
        <w:t>The original objectives of this research included:</w:t>
      </w:r>
    </w:p>
    <w:p w14:paraId="3FE2BA54" w14:textId="77777777" w:rsidR="006C662F" w:rsidRPr="003671C7" w:rsidRDefault="00B5198E" w:rsidP="003671C7">
      <w:pPr>
        <w:pStyle w:val="ListParagraph"/>
        <w:numPr>
          <w:ilvl w:val="0"/>
          <w:numId w:val="6"/>
        </w:numPr>
        <w:tabs>
          <w:tab w:val="left" w:pos="360"/>
          <w:tab w:val="left" w:pos="432"/>
        </w:tabs>
        <w:spacing w:line="240" w:lineRule="auto"/>
        <w:rPr>
          <w:rFonts w:eastAsia="ヒラギノ角ゴ Pro W3"/>
          <w:color w:val="000000"/>
          <w:sz w:val="24"/>
          <w:szCs w:val="24"/>
        </w:rPr>
      </w:pPr>
      <w:r w:rsidRPr="003671C7">
        <w:rPr>
          <w:rFonts w:eastAsia="ヒラギノ角ゴ Pro W3"/>
          <w:color w:val="000000"/>
          <w:sz w:val="24"/>
          <w:szCs w:val="24"/>
        </w:rPr>
        <w:t xml:space="preserve">Determine how aspen productivity varies as areas transition from snow- to rain-dominated precipitation regimes; </w:t>
      </w:r>
    </w:p>
    <w:p w14:paraId="7812FDA2" w14:textId="77777777" w:rsidR="006C662F" w:rsidRPr="003671C7" w:rsidRDefault="00B5198E" w:rsidP="003671C7">
      <w:pPr>
        <w:pStyle w:val="ListParagraph"/>
        <w:numPr>
          <w:ilvl w:val="0"/>
          <w:numId w:val="6"/>
        </w:numPr>
        <w:tabs>
          <w:tab w:val="left" w:pos="360"/>
          <w:tab w:val="left" w:pos="432"/>
        </w:tabs>
        <w:spacing w:line="240" w:lineRule="auto"/>
        <w:rPr>
          <w:rFonts w:eastAsia="ヒラギノ角ゴ Pro W3"/>
          <w:color w:val="000000"/>
          <w:sz w:val="24"/>
          <w:szCs w:val="24"/>
        </w:rPr>
      </w:pPr>
      <w:r w:rsidRPr="003671C7">
        <w:rPr>
          <w:sz w:val="24"/>
          <w:szCs w:val="24"/>
        </w:rPr>
        <w:t xml:space="preserve">Determine how </w:t>
      </w:r>
      <w:r w:rsidRPr="003671C7">
        <w:rPr>
          <w:rFonts w:eastAsia="ヒラギノ角ゴ Pro W3"/>
          <w:color w:val="000000"/>
          <w:sz w:val="24"/>
          <w:szCs w:val="24"/>
        </w:rPr>
        <w:t xml:space="preserve">post-fire aspen regeneration and productivity vary along existing winter- to summer-dominated precipitation gradients; </w:t>
      </w:r>
    </w:p>
    <w:p w14:paraId="0B9916E2" w14:textId="77777777" w:rsidR="006C662F" w:rsidRPr="003671C7" w:rsidRDefault="00B5198E" w:rsidP="003671C7">
      <w:pPr>
        <w:pStyle w:val="ListParagraph"/>
        <w:numPr>
          <w:ilvl w:val="0"/>
          <w:numId w:val="6"/>
        </w:numPr>
        <w:tabs>
          <w:tab w:val="left" w:pos="360"/>
          <w:tab w:val="left" w:pos="432"/>
        </w:tabs>
        <w:spacing w:line="240" w:lineRule="auto"/>
        <w:rPr>
          <w:rFonts w:eastAsia="ヒラギノ角ゴ Pro W3"/>
          <w:color w:val="000000"/>
          <w:sz w:val="24"/>
          <w:szCs w:val="24"/>
        </w:rPr>
      </w:pPr>
      <w:r w:rsidRPr="003671C7">
        <w:rPr>
          <w:rFonts w:eastAsia="ヒラギノ角ゴ Pro W3"/>
          <w:color w:val="000000"/>
          <w:sz w:val="24"/>
          <w:szCs w:val="24"/>
        </w:rPr>
        <w:t xml:space="preserve">Determine how interactions between shifting patterns of water balance and fire regimes under climate change will influence future aspen distribution and productivity at landscape scales; and </w:t>
      </w:r>
    </w:p>
    <w:p w14:paraId="0B0F864A" w14:textId="77777777" w:rsidR="00B5198E" w:rsidRPr="003671C7" w:rsidRDefault="00B5198E" w:rsidP="003671C7">
      <w:pPr>
        <w:pStyle w:val="ListParagraph"/>
        <w:numPr>
          <w:ilvl w:val="0"/>
          <w:numId w:val="6"/>
        </w:numPr>
        <w:tabs>
          <w:tab w:val="left" w:pos="360"/>
          <w:tab w:val="left" w:pos="432"/>
        </w:tabs>
        <w:spacing w:line="240" w:lineRule="auto"/>
        <w:rPr>
          <w:sz w:val="24"/>
          <w:szCs w:val="24"/>
        </w:rPr>
      </w:pPr>
      <w:r w:rsidRPr="003671C7">
        <w:rPr>
          <w:rFonts w:eastAsia="ヒラギノ角ゴ Pro W3"/>
          <w:color w:val="000000"/>
          <w:sz w:val="24"/>
          <w:szCs w:val="24"/>
        </w:rPr>
        <w:t>Determine ho</w:t>
      </w:r>
      <w:r w:rsidRPr="003671C7">
        <w:rPr>
          <w:sz w:val="24"/>
          <w:szCs w:val="24"/>
        </w:rPr>
        <w:t xml:space="preserve">w the combination of climate and vegetation change will affect the water balance dynamics of areas currently colonized by aspen. </w:t>
      </w:r>
    </w:p>
    <w:p w14:paraId="6D9F8279" w14:textId="77777777" w:rsidR="00634924" w:rsidRPr="003671C7" w:rsidRDefault="00634924" w:rsidP="003671C7">
      <w:pPr>
        <w:tabs>
          <w:tab w:val="left" w:pos="360"/>
          <w:tab w:val="left" w:pos="432"/>
        </w:tabs>
        <w:spacing w:line="240" w:lineRule="auto"/>
        <w:contextualSpacing/>
        <w:rPr>
          <w:sz w:val="24"/>
          <w:szCs w:val="24"/>
        </w:rPr>
      </w:pPr>
      <w:r w:rsidRPr="003671C7">
        <w:rPr>
          <w:rFonts w:eastAsia="ヒラギノ角ゴ Pro W3"/>
          <w:color w:val="000000"/>
          <w:sz w:val="24"/>
          <w:szCs w:val="24"/>
        </w:rPr>
        <w:t xml:space="preserve">We sought to achieve these objectives by integrating ecosystem process, hydrological, and disturbance models that are well-grounded in either empirically-derived relationships or fundamental physical processes. </w:t>
      </w:r>
      <w:r w:rsidRPr="003671C7">
        <w:rPr>
          <w:sz w:val="24"/>
          <w:szCs w:val="24"/>
        </w:rPr>
        <w:t xml:space="preserve"> </w:t>
      </w:r>
    </w:p>
    <w:p w14:paraId="1B5D41A3" w14:textId="77777777" w:rsidR="00B5198E" w:rsidRPr="003671C7" w:rsidRDefault="00B5198E" w:rsidP="003671C7">
      <w:pPr>
        <w:tabs>
          <w:tab w:val="left" w:pos="1"/>
          <w:tab w:val="left" w:pos="360"/>
          <w:tab w:val="left" w:pos="432"/>
          <w:tab w:val="left" w:pos="720"/>
        </w:tabs>
        <w:spacing w:line="240" w:lineRule="auto"/>
        <w:contextualSpacing/>
        <w:rPr>
          <w:b/>
          <w:sz w:val="24"/>
          <w:szCs w:val="24"/>
          <w:u w:val="single"/>
        </w:rPr>
      </w:pPr>
    </w:p>
    <w:p w14:paraId="63ABD06C" w14:textId="77777777" w:rsidR="009C5226" w:rsidRPr="003671C7" w:rsidRDefault="009C5226" w:rsidP="00056988">
      <w:pPr>
        <w:tabs>
          <w:tab w:val="left" w:pos="432"/>
        </w:tabs>
        <w:spacing w:after="0" w:line="240" w:lineRule="auto"/>
        <w:contextualSpacing/>
        <w:outlineLvl w:val="0"/>
        <w:rPr>
          <w:rFonts w:cs="Times New Roman"/>
          <w:b/>
          <w:sz w:val="24"/>
          <w:szCs w:val="24"/>
        </w:rPr>
      </w:pPr>
      <w:r w:rsidRPr="003671C7">
        <w:rPr>
          <w:rFonts w:cs="Times New Roman"/>
          <w:b/>
          <w:sz w:val="24"/>
          <w:szCs w:val="24"/>
        </w:rPr>
        <w:t>5. ORGANIZATION AND APPROACH</w:t>
      </w:r>
    </w:p>
    <w:p w14:paraId="5167A0A4" w14:textId="77777777" w:rsidR="006C662F" w:rsidRPr="003671C7" w:rsidRDefault="0078749C" w:rsidP="003671C7">
      <w:pPr>
        <w:tabs>
          <w:tab w:val="left" w:pos="360"/>
          <w:tab w:val="left" w:pos="432"/>
        </w:tabs>
        <w:spacing w:line="240" w:lineRule="auto"/>
        <w:contextualSpacing/>
        <w:rPr>
          <w:sz w:val="24"/>
          <w:szCs w:val="24"/>
        </w:rPr>
      </w:pPr>
      <w:r w:rsidRPr="003671C7">
        <w:rPr>
          <w:rFonts w:eastAsia="ヒラギノ角ゴ Pro W3"/>
          <w:color w:val="000000"/>
          <w:sz w:val="24"/>
          <w:szCs w:val="24"/>
        </w:rPr>
        <w:tab/>
      </w:r>
      <w:r w:rsidR="006C662F" w:rsidRPr="003671C7">
        <w:rPr>
          <w:rFonts w:eastAsia="ヒラギノ角ゴ Pro W3"/>
          <w:color w:val="000000"/>
          <w:sz w:val="24"/>
          <w:szCs w:val="24"/>
        </w:rPr>
        <w:t xml:space="preserve">We </w:t>
      </w:r>
      <w:r w:rsidR="001E069E" w:rsidRPr="003671C7">
        <w:rPr>
          <w:rFonts w:eastAsia="ヒラギノ角ゴ Pro W3"/>
          <w:color w:val="000000"/>
          <w:sz w:val="24"/>
          <w:szCs w:val="24"/>
        </w:rPr>
        <w:t xml:space="preserve">sought to </w:t>
      </w:r>
      <w:r w:rsidR="006C662F" w:rsidRPr="003671C7">
        <w:rPr>
          <w:rFonts w:eastAsia="ヒラギノ角ゴ Pro W3"/>
          <w:color w:val="000000"/>
          <w:sz w:val="24"/>
          <w:szCs w:val="24"/>
        </w:rPr>
        <w:t xml:space="preserve">achieve these objectives by integrating ecosystem process, hydrological, and disturbance models that are well-grounded in either empirically-derived relationships or fundamental physical processes. </w:t>
      </w:r>
      <w:r w:rsidR="006C662F" w:rsidRPr="003671C7">
        <w:rPr>
          <w:sz w:val="24"/>
          <w:szCs w:val="24"/>
        </w:rPr>
        <w:t xml:space="preserve"> </w:t>
      </w:r>
      <w:r w:rsidR="00B62199" w:rsidRPr="003671C7">
        <w:rPr>
          <w:sz w:val="24"/>
          <w:szCs w:val="24"/>
        </w:rPr>
        <w:t xml:space="preserve">We also collected data from the field to explore research objectives 1 and 2, and to help inform our models.  Below we describe </w:t>
      </w:r>
      <w:r w:rsidR="00E36BBD" w:rsidRPr="003671C7">
        <w:rPr>
          <w:sz w:val="24"/>
          <w:szCs w:val="24"/>
        </w:rPr>
        <w:t xml:space="preserve">the approach </w:t>
      </w:r>
      <w:r w:rsidR="005B0AA0" w:rsidRPr="003671C7">
        <w:rPr>
          <w:sz w:val="24"/>
          <w:szCs w:val="24"/>
        </w:rPr>
        <w:t>use</w:t>
      </w:r>
      <w:r w:rsidR="00D76A0B" w:rsidRPr="003671C7">
        <w:rPr>
          <w:sz w:val="24"/>
          <w:szCs w:val="24"/>
        </w:rPr>
        <w:t>d</w:t>
      </w:r>
      <w:r w:rsidR="005B0AA0" w:rsidRPr="003671C7">
        <w:rPr>
          <w:sz w:val="24"/>
          <w:szCs w:val="24"/>
        </w:rPr>
        <w:t xml:space="preserve"> for </w:t>
      </w:r>
      <w:r w:rsidR="00B62199" w:rsidRPr="003671C7">
        <w:rPr>
          <w:sz w:val="24"/>
          <w:szCs w:val="24"/>
        </w:rPr>
        <w:t xml:space="preserve">each </w:t>
      </w:r>
      <w:r w:rsidR="00F25863" w:rsidRPr="003671C7">
        <w:rPr>
          <w:sz w:val="24"/>
          <w:szCs w:val="24"/>
        </w:rPr>
        <w:t xml:space="preserve">individual </w:t>
      </w:r>
      <w:r w:rsidR="00B62199" w:rsidRPr="003671C7">
        <w:rPr>
          <w:sz w:val="24"/>
          <w:szCs w:val="24"/>
        </w:rPr>
        <w:t>objective</w:t>
      </w:r>
      <w:r w:rsidR="00F25863" w:rsidRPr="003671C7">
        <w:rPr>
          <w:sz w:val="24"/>
          <w:szCs w:val="24"/>
        </w:rPr>
        <w:t xml:space="preserve">. </w:t>
      </w:r>
    </w:p>
    <w:p w14:paraId="0F8A9284" w14:textId="77777777" w:rsidR="006C662F" w:rsidRPr="003671C7" w:rsidRDefault="006C662F" w:rsidP="003671C7">
      <w:pPr>
        <w:tabs>
          <w:tab w:val="left" w:pos="432"/>
        </w:tabs>
        <w:spacing w:after="0" w:line="240" w:lineRule="auto"/>
        <w:contextualSpacing/>
        <w:rPr>
          <w:rFonts w:cs="Times New Roman"/>
          <w:b/>
          <w:sz w:val="24"/>
          <w:szCs w:val="24"/>
        </w:rPr>
      </w:pPr>
    </w:p>
    <w:p w14:paraId="52238ABF" w14:textId="77777777" w:rsidR="00D87E61" w:rsidRPr="000B6226" w:rsidRDefault="00D87E61" w:rsidP="00056988">
      <w:pPr>
        <w:tabs>
          <w:tab w:val="left" w:pos="432"/>
        </w:tabs>
        <w:spacing w:line="240" w:lineRule="auto"/>
        <w:contextualSpacing/>
        <w:outlineLvl w:val="0"/>
        <w:rPr>
          <w:b/>
          <w:i/>
          <w:sz w:val="24"/>
          <w:szCs w:val="24"/>
        </w:rPr>
      </w:pPr>
      <w:r w:rsidRPr="000B6226">
        <w:rPr>
          <w:b/>
          <w:sz w:val="24"/>
          <w:szCs w:val="24"/>
        </w:rPr>
        <w:t xml:space="preserve">5.1 </w:t>
      </w:r>
      <w:bookmarkStart w:id="25" w:name="OLE_LINK22"/>
      <w:bookmarkStart w:id="26" w:name="OLE_LINK23"/>
      <w:r w:rsidRPr="000B6226">
        <w:rPr>
          <w:b/>
          <w:i/>
          <w:sz w:val="24"/>
          <w:szCs w:val="24"/>
        </w:rPr>
        <w:t>Aspen Productivity in a Changing Climate</w:t>
      </w:r>
    </w:p>
    <w:bookmarkEnd w:id="25"/>
    <w:bookmarkEnd w:id="26"/>
    <w:p w14:paraId="388EB574" w14:textId="70ABB417" w:rsidR="00D87E61" w:rsidRPr="003671C7" w:rsidRDefault="003671C7" w:rsidP="003671C7">
      <w:pPr>
        <w:tabs>
          <w:tab w:val="left" w:pos="432"/>
        </w:tabs>
        <w:spacing w:line="240" w:lineRule="auto"/>
        <w:contextualSpacing/>
        <w:rPr>
          <w:sz w:val="24"/>
          <w:szCs w:val="24"/>
        </w:rPr>
      </w:pPr>
      <w:r>
        <w:rPr>
          <w:sz w:val="24"/>
          <w:szCs w:val="24"/>
        </w:rPr>
        <w:tab/>
      </w:r>
      <w:r w:rsidR="00D87E61" w:rsidRPr="003671C7">
        <w:rPr>
          <w:sz w:val="24"/>
          <w:szCs w:val="24"/>
        </w:rPr>
        <w:t>We simulated NPP of snow drift-dependent aspen stands in the Reynolds Creek Experimental Watershed (RCEW) located in southwest Idaho, USA under historical and mid-21</w:t>
      </w:r>
      <w:r w:rsidR="00D87E61" w:rsidRPr="003671C7">
        <w:rPr>
          <w:sz w:val="24"/>
          <w:szCs w:val="24"/>
          <w:vertAlign w:val="superscript"/>
        </w:rPr>
        <w:t>st</w:t>
      </w:r>
      <w:r w:rsidR="00D87E61" w:rsidRPr="003671C7">
        <w:rPr>
          <w:sz w:val="24"/>
          <w:szCs w:val="24"/>
        </w:rPr>
        <w:t xml:space="preserve"> century conditions. Within the study area, the total amount of precipitation has remained </w:t>
      </w:r>
      <w:r w:rsidR="00D87E61" w:rsidRPr="003671C7">
        <w:rPr>
          <w:sz w:val="24"/>
          <w:szCs w:val="24"/>
        </w:rPr>
        <w:lastRenderedPageBreak/>
        <w:t xml:space="preserve">unchanged over the past 50 </w:t>
      </w:r>
      <w:proofErr w:type="gramStart"/>
      <w:r w:rsidR="00D87E61" w:rsidRPr="003671C7">
        <w:rPr>
          <w:sz w:val="24"/>
          <w:szCs w:val="24"/>
        </w:rPr>
        <w:t>years,</w:t>
      </w:r>
      <w:proofErr w:type="gramEnd"/>
      <w:r w:rsidR="00D87E61" w:rsidRPr="003671C7">
        <w:rPr>
          <w:sz w:val="24"/>
          <w:szCs w:val="24"/>
        </w:rPr>
        <w:t xml:space="preserve"> however the percentage of the precipitation falling as snow has declined by approximately 4% per decade at mid-elevation sites. Since the redistribution of precipitation plays a large role in the distribution of soil moisture, increased effective precipitation (relative to a uniform precipitation layer), held in snowdrifts was incorporated into our simulations of aspen productivity. To account for the presence of drifting snow, measured precipitation data were adjusted using drift factors calculated from previously validated simulations of snow redistribution. We then used long-term meteorological and adjusted precipitation data to run the biogeochemical model Biome-BGC </w:t>
      </w:r>
      <w:proofErr w:type="spellStart"/>
      <w:r w:rsidR="00D87E61" w:rsidRPr="003671C7">
        <w:rPr>
          <w:sz w:val="24"/>
          <w:szCs w:val="24"/>
        </w:rPr>
        <w:t>MuSo</w:t>
      </w:r>
      <w:proofErr w:type="spellEnd"/>
      <w:r w:rsidR="00D87E61" w:rsidRPr="003671C7">
        <w:rPr>
          <w:sz w:val="24"/>
          <w:szCs w:val="24"/>
        </w:rPr>
        <w:t xml:space="preserve"> (</w:t>
      </w:r>
      <w:proofErr w:type="spellStart"/>
      <w:r w:rsidR="00D87E61" w:rsidRPr="003671C7">
        <w:rPr>
          <w:sz w:val="24"/>
          <w:szCs w:val="24"/>
        </w:rPr>
        <w:t>Hidy</w:t>
      </w:r>
      <w:proofErr w:type="spellEnd"/>
      <w:r w:rsidR="00D87E61" w:rsidRPr="003671C7">
        <w:rPr>
          <w:sz w:val="24"/>
          <w:szCs w:val="24"/>
        </w:rPr>
        <w:t xml:space="preserve"> </w:t>
      </w:r>
      <w:del w:id="27" w:author="Shinneman, Douglas" w:date="2017-04-04T12:54:00Z">
        <w:r w:rsidR="00D87E61" w:rsidRPr="003671C7" w:rsidDel="00F13BBC">
          <w:rPr>
            <w:sz w:val="24"/>
            <w:szCs w:val="24"/>
          </w:rPr>
          <w:delText>et al.,</w:delText>
        </w:r>
      </w:del>
      <w:ins w:id="28" w:author="Shinneman, Douglas" w:date="2017-04-04T12:54:00Z">
        <w:r w:rsidR="00F13BBC">
          <w:rPr>
            <w:sz w:val="24"/>
            <w:szCs w:val="24"/>
          </w:rPr>
          <w:t>et al.</w:t>
        </w:r>
      </w:ins>
      <w:r w:rsidR="00D87E61" w:rsidRPr="003671C7">
        <w:rPr>
          <w:sz w:val="24"/>
          <w:szCs w:val="24"/>
        </w:rPr>
        <w:t xml:space="preserve"> 2016) to better understand the connections between redistributed precipitation and upland aspen productivity under historical and warmer, mid-21</w:t>
      </w:r>
      <w:r w:rsidR="00D87E61" w:rsidRPr="003671C7">
        <w:rPr>
          <w:sz w:val="24"/>
          <w:szCs w:val="24"/>
          <w:vertAlign w:val="superscript"/>
        </w:rPr>
        <w:t>st</w:t>
      </w:r>
      <w:r w:rsidR="00D87E61" w:rsidRPr="003671C7">
        <w:rPr>
          <w:sz w:val="24"/>
          <w:szCs w:val="24"/>
        </w:rPr>
        <w:t xml:space="preserve"> century (RCP 8.5) climate regimes.</w:t>
      </w:r>
    </w:p>
    <w:p w14:paraId="55D3E47A" w14:textId="77777777" w:rsidR="00D87E61" w:rsidRPr="003671C7" w:rsidRDefault="00D87E61" w:rsidP="003671C7">
      <w:pPr>
        <w:tabs>
          <w:tab w:val="left" w:pos="432"/>
        </w:tabs>
        <w:spacing w:line="240" w:lineRule="auto"/>
        <w:contextualSpacing/>
        <w:rPr>
          <w:sz w:val="24"/>
          <w:szCs w:val="24"/>
        </w:rPr>
      </w:pPr>
    </w:p>
    <w:p w14:paraId="3CF10525" w14:textId="77777777" w:rsidR="008448A5" w:rsidRDefault="008448A5" w:rsidP="003671C7">
      <w:pPr>
        <w:tabs>
          <w:tab w:val="left" w:pos="432"/>
        </w:tabs>
        <w:spacing w:line="240" w:lineRule="auto"/>
        <w:contextualSpacing/>
        <w:rPr>
          <w:sz w:val="24"/>
          <w:szCs w:val="24"/>
        </w:rPr>
      </w:pPr>
    </w:p>
    <w:p w14:paraId="055F3AB5" w14:textId="77777777" w:rsidR="00D87E61" w:rsidRPr="003671C7" w:rsidRDefault="00D87E61" w:rsidP="00056988">
      <w:pPr>
        <w:tabs>
          <w:tab w:val="left" w:pos="432"/>
        </w:tabs>
        <w:spacing w:line="240" w:lineRule="auto"/>
        <w:contextualSpacing/>
        <w:outlineLvl w:val="0"/>
        <w:rPr>
          <w:i/>
          <w:sz w:val="24"/>
          <w:szCs w:val="24"/>
        </w:rPr>
      </w:pPr>
      <w:r w:rsidRPr="003671C7">
        <w:rPr>
          <w:sz w:val="24"/>
          <w:szCs w:val="24"/>
        </w:rPr>
        <w:t xml:space="preserve">5.1.1 </w:t>
      </w:r>
      <w:r w:rsidRPr="003671C7">
        <w:rPr>
          <w:i/>
          <w:sz w:val="24"/>
          <w:szCs w:val="24"/>
        </w:rPr>
        <w:t xml:space="preserve">Site description and field measurements </w:t>
      </w:r>
    </w:p>
    <w:p w14:paraId="315BD233" w14:textId="785E2B2E" w:rsidR="00D87E61" w:rsidRPr="003671C7" w:rsidRDefault="000B6226" w:rsidP="000B6226">
      <w:pPr>
        <w:tabs>
          <w:tab w:val="left" w:pos="432"/>
        </w:tabs>
        <w:spacing w:line="240" w:lineRule="auto"/>
        <w:contextualSpacing/>
        <w:rPr>
          <w:sz w:val="24"/>
          <w:szCs w:val="24"/>
        </w:rPr>
      </w:pPr>
      <w:r>
        <w:rPr>
          <w:sz w:val="24"/>
          <w:szCs w:val="24"/>
        </w:rPr>
        <w:tab/>
      </w:r>
      <w:r w:rsidR="00D87E61" w:rsidRPr="003671C7">
        <w:rPr>
          <w:sz w:val="24"/>
          <w:szCs w:val="24"/>
        </w:rPr>
        <w:t>The distribution and function of vegetation within the RCEW is strongly controlled by terrain, precipitation, and soil moisture availability (</w:t>
      </w:r>
      <w:proofErr w:type="spellStart"/>
      <w:r w:rsidR="00D87E61" w:rsidRPr="003671C7">
        <w:rPr>
          <w:sz w:val="24"/>
          <w:szCs w:val="24"/>
        </w:rPr>
        <w:t>Finzel</w:t>
      </w:r>
      <w:proofErr w:type="spellEnd"/>
      <w:r w:rsidR="00D87E61" w:rsidRPr="003671C7">
        <w:rPr>
          <w:sz w:val="24"/>
          <w:szCs w:val="24"/>
        </w:rPr>
        <w:t xml:space="preserve"> </w:t>
      </w:r>
      <w:del w:id="29" w:author="Shinneman, Douglas" w:date="2017-04-04T12:54:00Z">
        <w:r w:rsidR="00D87E61" w:rsidRPr="003671C7" w:rsidDel="00F13BBC">
          <w:rPr>
            <w:sz w:val="24"/>
            <w:szCs w:val="24"/>
          </w:rPr>
          <w:delText>et al.,</w:delText>
        </w:r>
      </w:del>
      <w:ins w:id="30" w:author="Shinneman, Douglas" w:date="2017-04-04T12:54:00Z">
        <w:r w:rsidR="00F13BBC">
          <w:rPr>
            <w:sz w:val="24"/>
            <w:szCs w:val="24"/>
          </w:rPr>
          <w:t>et al.</w:t>
        </w:r>
      </w:ins>
      <w:r w:rsidR="00D87E61" w:rsidRPr="003671C7">
        <w:rPr>
          <w:sz w:val="24"/>
          <w:szCs w:val="24"/>
        </w:rPr>
        <w:t xml:space="preserve"> 2015). Across middle and upper elevations of the watershed, highly productive aspen stands are often distributed along leeward slopes below large drifts of redistributed snow that persist late into the spring (</w:t>
      </w:r>
      <w:proofErr w:type="spellStart"/>
      <w:r w:rsidR="00D87E61" w:rsidRPr="003671C7">
        <w:rPr>
          <w:sz w:val="24"/>
          <w:szCs w:val="24"/>
        </w:rPr>
        <w:t>Seyfried</w:t>
      </w:r>
      <w:proofErr w:type="spellEnd"/>
      <w:r w:rsidR="00D87E61" w:rsidRPr="003671C7">
        <w:rPr>
          <w:sz w:val="24"/>
          <w:szCs w:val="24"/>
        </w:rPr>
        <w:t xml:space="preserve"> et al. 2011). Three sites located at middle and high elevations of the RCEW were used in this study: 1) The Reynolds Mountain East (RME) drainage, 2) The Sheep Creek (SC) drainage, and 3) The upper Johnston Draw drainage (JDW) (</w:t>
      </w:r>
      <w:r w:rsidR="00D0190C">
        <w:rPr>
          <w:color w:val="0000FF"/>
          <w:sz w:val="24"/>
          <w:szCs w:val="24"/>
        </w:rPr>
        <w:t>Fig.</w:t>
      </w:r>
      <w:r w:rsidR="00D87E61" w:rsidRPr="00D0190C">
        <w:rPr>
          <w:color w:val="0000FF"/>
          <w:sz w:val="24"/>
          <w:szCs w:val="24"/>
        </w:rPr>
        <w:t xml:space="preserve"> </w:t>
      </w:r>
      <w:r w:rsidR="00D0190C" w:rsidRPr="00D0190C">
        <w:rPr>
          <w:color w:val="0000FF"/>
          <w:sz w:val="24"/>
          <w:szCs w:val="24"/>
        </w:rPr>
        <w:t>5.1.</w:t>
      </w:r>
      <w:r w:rsidR="00D87E61" w:rsidRPr="00D0190C">
        <w:rPr>
          <w:color w:val="0000FF"/>
          <w:sz w:val="24"/>
          <w:szCs w:val="24"/>
        </w:rPr>
        <w:t>1</w:t>
      </w:r>
      <w:r w:rsidR="00D87E61" w:rsidRPr="003671C7">
        <w:rPr>
          <w:sz w:val="24"/>
          <w:szCs w:val="24"/>
        </w:rPr>
        <w:t xml:space="preserve">, </w:t>
      </w:r>
      <w:r w:rsidR="00D87E61" w:rsidRPr="00D0190C">
        <w:rPr>
          <w:color w:val="0000FF"/>
          <w:sz w:val="24"/>
          <w:szCs w:val="24"/>
        </w:rPr>
        <w:t xml:space="preserve">Table </w:t>
      </w:r>
      <w:r w:rsidR="00D0190C" w:rsidRPr="00D0190C">
        <w:rPr>
          <w:color w:val="0000FF"/>
          <w:sz w:val="24"/>
          <w:szCs w:val="24"/>
        </w:rPr>
        <w:t>5.1.</w:t>
      </w:r>
      <w:r w:rsidR="00D87E61" w:rsidRPr="00D0190C">
        <w:rPr>
          <w:color w:val="0000FF"/>
          <w:sz w:val="24"/>
          <w:szCs w:val="24"/>
        </w:rPr>
        <w:t>1</w:t>
      </w:r>
      <w:r w:rsidR="00D87E61" w:rsidRPr="003671C7">
        <w:rPr>
          <w:sz w:val="24"/>
          <w:szCs w:val="24"/>
        </w:rPr>
        <w:t>). Each site consists of a small aspen stand with a wind-redistributed snowdrift located immediately upslope. Total measured precipitation varies by site with SC and RME being the driest and wet</w:t>
      </w:r>
      <w:r w:rsidR="001C5CFB">
        <w:rPr>
          <w:sz w:val="24"/>
          <w:szCs w:val="24"/>
        </w:rPr>
        <w:t>test site, respectively (</w:t>
      </w:r>
      <w:r w:rsidR="001C5CFB" w:rsidRPr="001C5CFB">
        <w:rPr>
          <w:color w:val="0000FF"/>
          <w:sz w:val="24"/>
          <w:szCs w:val="24"/>
        </w:rPr>
        <w:t>Table 5.1.2</w:t>
      </w:r>
      <w:r w:rsidR="00D87E61" w:rsidRPr="003671C7">
        <w:rPr>
          <w:sz w:val="24"/>
          <w:szCs w:val="24"/>
        </w:rPr>
        <w:t>). At each site, soil storage for the top meter of soil was calculated from measurements of volumetric water content (</w:t>
      </w:r>
      <m:oMath>
        <m:r>
          <w:rPr>
            <w:rFonts w:ascii="Cambria Math" w:hAnsi="Cambria Math"/>
            <w:sz w:val="24"/>
            <w:szCs w:val="24"/>
          </w:rPr>
          <m:t>θ</m:t>
        </m:r>
      </m:oMath>
      <w:r w:rsidR="00D87E61" w:rsidRPr="003671C7">
        <w:rPr>
          <w:sz w:val="24"/>
          <w:szCs w:val="24"/>
        </w:rPr>
        <w:t>, m</w:t>
      </w:r>
      <w:r w:rsidR="00D87E61" w:rsidRPr="003671C7">
        <w:rPr>
          <w:sz w:val="24"/>
          <w:szCs w:val="24"/>
          <w:vertAlign w:val="superscript"/>
        </w:rPr>
        <w:t xml:space="preserve">3 </w:t>
      </w:r>
      <w:r w:rsidR="00D87E61" w:rsidRPr="003671C7">
        <w:rPr>
          <w:sz w:val="24"/>
          <w:szCs w:val="24"/>
        </w:rPr>
        <w:t>m</w:t>
      </w:r>
      <w:r w:rsidR="00D87E61" w:rsidRPr="003671C7">
        <w:rPr>
          <w:sz w:val="24"/>
          <w:szCs w:val="24"/>
          <w:vertAlign w:val="superscript"/>
        </w:rPr>
        <w:t>-3</w:t>
      </w:r>
      <w:r w:rsidR="00D87E61" w:rsidRPr="003671C7">
        <w:rPr>
          <w:sz w:val="24"/>
          <w:szCs w:val="24"/>
        </w:rPr>
        <w:t>) measured at several depths extending approximately 1 meter. Leaf area index (LAI) of each stand was measured during the summer of 2013 (</w:t>
      </w:r>
      <w:r w:rsidR="00D0190C" w:rsidRPr="00D0190C">
        <w:rPr>
          <w:color w:val="0000FF"/>
          <w:sz w:val="24"/>
          <w:szCs w:val="24"/>
        </w:rPr>
        <w:t>Table 5.1.1</w:t>
      </w:r>
      <w:r w:rsidR="00D87E61" w:rsidRPr="003671C7">
        <w:rPr>
          <w:sz w:val="24"/>
          <w:szCs w:val="24"/>
        </w:rPr>
        <w:t>).</w:t>
      </w:r>
    </w:p>
    <w:p w14:paraId="2A9BBAF5" w14:textId="77777777" w:rsidR="00D87E61" w:rsidRPr="003671C7" w:rsidRDefault="00D87E61" w:rsidP="003671C7">
      <w:pPr>
        <w:tabs>
          <w:tab w:val="left" w:pos="432"/>
        </w:tabs>
        <w:spacing w:line="240" w:lineRule="auto"/>
        <w:contextualSpacing/>
        <w:rPr>
          <w:sz w:val="24"/>
          <w:szCs w:val="24"/>
        </w:rPr>
      </w:pPr>
    </w:p>
    <w:p w14:paraId="336006F8" w14:textId="77777777" w:rsidR="00D87E61" w:rsidRPr="003671C7" w:rsidRDefault="00D87E61" w:rsidP="003671C7">
      <w:pPr>
        <w:tabs>
          <w:tab w:val="left" w:pos="432"/>
        </w:tabs>
        <w:spacing w:line="240" w:lineRule="auto"/>
        <w:contextualSpacing/>
        <w:rPr>
          <w:sz w:val="24"/>
          <w:szCs w:val="24"/>
        </w:rPr>
      </w:pPr>
      <w:r w:rsidRPr="003671C7">
        <w:rPr>
          <w:noProof/>
          <w:sz w:val="24"/>
          <w:szCs w:val="24"/>
        </w:rPr>
        <w:lastRenderedPageBreak/>
        <mc:AlternateContent>
          <mc:Choice Requires="wps">
            <w:drawing>
              <wp:inline distT="0" distB="0" distL="0" distR="0" wp14:anchorId="757F2434" wp14:editId="299CD368">
                <wp:extent cx="5943600" cy="6000750"/>
                <wp:effectExtent l="0" t="0" r="19050" b="19050"/>
                <wp:docPr id="19" name="Text Box 19"/>
                <wp:cNvGraphicFramePr/>
                <a:graphic xmlns:a="http://schemas.openxmlformats.org/drawingml/2006/main">
                  <a:graphicData uri="http://schemas.microsoft.com/office/word/2010/wordprocessingShape">
                    <wps:wsp>
                      <wps:cNvSpPr txBox="1"/>
                      <wps:spPr>
                        <a:xfrm>
                          <a:off x="0" y="0"/>
                          <a:ext cx="5943600" cy="60007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8D7373F" w14:textId="77777777" w:rsidR="00E00459" w:rsidRPr="00E84E14" w:rsidRDefault="00E00459" w:rsidP="00D87E61">
                            <w:pPr>
                              <w:rPr>
                                <w:rFonts w:ascii="Helvetica" w:hAnsi="Helvetica" w:cs="Times New Roman"/>
                              </w:rPr>
                            </w:pPr>
                          </w:p>
                          <w:p w14:paraId="736F6F88" w14:textId="77777777" w:rsidR="00E00459" w:rsidRPr="00EE2C61" w:rsidRDefault="00E00459" w:rsidP="00D87E61">
                            <w:pPr>
                              <w:jc w:val="center"/>
                              <w:rPr>
                                <w:rFonts w:ascii="Times New Roman" w:hAnsi="Times New Roman" w:cs="Times New Roman"/>
                              </w:rPr>
                            </w:pPr>
                            <w:r w:rsidRPr="00A07508">
                              <w:rPr>
                                <w:rFonts w:ascii="Cambria" w:hAnsi="Cambria"/>
                                <w:noProof/>
                              </w:rPr>
                              <w:drawing>
                                <wp:inline distT="0" distB="0" distL="0" distR="0" wp14:anchorId="6957349E" wp14:editId="518A90B3">
                                  <wp:extent cx="3264535" cy="4375185"/>
                                  <wp:effectExtent l="0" t="0" r="12065"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4715" cy="4429034"/>
                                          </a:xfrm>
                                          <a:prstGeom prst="rect">
                                            <a:avLst/>
                                          </a:prstGeom>
                                          <a:noFill/>
                                          <a:ln>
                                            <a:noFill/>
                                          </a:ln>
                                        </pic:spPr>
                                      </pic:pic>
                                    </a:graphicData>
                                  </a:graphic>
                                </wp:inline>
                              </w:drawing>
                            </w:r>
                          </w:p>
                          <w:p w14:paraId="1516BA28" w14:textId="77777777" w:rsidR="00E00459" w:rsidRPr="00EE2C61" w:rsidRDefault="00E00459" w:rsidP="00D87E61">
                            <w:pPr>
                              <w:rPr>
                                <w:rFonts w:ascii="Times New Roman" w:eastAsia="Times New Roman" w:hAnsi="Times New Roman" w:cs="Times New Roman"/>
                              </w:rPr>
                            </w:pPr>
                          </w:p>
                          <w:p w14:paraId="23F04CDA" w14:textId="77777777" w:rsidR="00E00459" w:rsidRDefault="00E00459" w:rsidP="00D87E61">
                            <w:pPr>
                              <w:rPr>
                                <w:rFonts w:ascii="Helvetica" w:eastAsia="Times New Roman" w:hAnsi="Helvetica" w:cs="Times New Roman"/>
                              </w:rPr>
                            </w:pPr>
                          </w:p>
                          <w:p w14:paraId="54C10323" w14:textId="77777777" w:rsidR="00E00459" w:rsidRPr="000B6226" w:rsidRDefault="00E00459" w:rsidP="00D87E61">
                            <w:pPr>
                              <w:rPr>
                                <w:rFonts w:eastAsia="Times New Roman" w:cs="Times New Roman"/>
                                <w:sz w:val="24"/>
                                <w:szCs w:val="24"/>
                              </w:rPr>
                            </w:pPr>
                            <w:proofErr w:type="gramStart"/>
                            <w:r w:rsidRPr="000B6226">
                              <w:rPr>
                                <w:rFonts w:eastAsia="Times New Roman" w:cs="Times New Roman"/>
                                <w:sz w:val="24"/>
                                <w:szCs w:val="24"/>
                              </w:rPr>
                              <w:t>Figure 5.1.1.</w:t>
                            </w:r>
                            <w:proofErr w:type="gramEnd"/>
                            <w:r w:rsidRPr="000B6226">
                              <w:rPr>
                                <w:rFonts w:eastAsia="Times New Roman" w:cs="Times New Roman"/>
                                <w:sz w:val="24"/>
                                <w:szCs w:val="24"/>
                              </w:rPr>
                              <w:t xml:space="preserve"> Aspen stand locations in the Reynolds Creek Experimental Watershed and Critical Zone observatory (RCEW). Johnston Draw (JDW) and Sheep Creek (SC) are warmer, mid-elevation sites, whereas Reynolds Mountain East (RME) is a cooler, high elevation site.</w:t>
                            </w:r>
                          </w:p>
                          <w:p w14:paraId="0BA23B8C" w14:textId="77777777" w:rsidR="00E00459" w:rsidRDefault="00E00459" w:rsidP="00D87E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19" o:spid="_x0000_s1026" type="#_x0000_t202" style="width:468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MiQIAAI0FAAAOAAAAZHJzL2Uyb0RvYy54bWysVF1P2zAUfZ+0/2D5faSFwkZFijoQ0yQE&#10;aDDx7Do2jeb4erbbpvv1O3aS0jFemPaSXPse349zP87O28awtfKhJlvy8cGIM2UlVbV9Kvn3h6sP&#10;nzgLUdhKGLKq5FsV+Pns/buzjZuqQ1qSqZRnMGLDdONKvozRTYsiyKVqRDggpyyUmnwjIo7+qai8&#10;2MB6Y4rD0eik2JCvnCepQsDtZafks2xfayXjrdZBRWZKjthi/vr8XaRvMTsT0ycv3LKWfRjiH6Jo&#10;RG3hdGfqUkTBVr7+y1RTS0+BdDyQ1BSkdS1VzgHZjEcvsrlfCqdyLiAnuB1N4f+ZlTfrO8/qCrU7&#10;5cyKBjV6UG1kn6lluAI/GxemgN07AGOLe2CH+4DLlHarfZP+SIhBD6a3O3aTNYnL49PJ0ckIKgkd&#10;hNHH48x/8fzc+RC/KGpYEkruUb7Mqlhfh4hQAB0gyZulq9qYXEJj2QZWj2AyaQKZukrKfEjNpC6M&#10;Z2uBNohtDh+29lA4GZvAKjdN7y6l3qWYpbg1KmGM/aY0SMuZvuJBSKlsHLxkdEJpxPOWhz3+Oaq3&#10;PO7ywIvsmWzcPW5qS75j6U9iqh9DyLrDg/C9vJMY20Xbt8SCqi06wlM3U8HJqxpVuxYh3gmPIUKl&#10;sRjiLT7aEKpDvcTZkvyv1+4THr0NLWcbDGXJw8+V8Ioz89Wi60/Hk0ma4nyYHH88xMHvaxb7Grtq&#10;LggFH2MFOZnFhI9mELWn5hH7Y568QiWshG90yCBexG5VYP9INZ9nEObWiXht751MphO9qScf2kfh&#10;Xd+4ET1/Q8P4iumL/u2w6aWl+SqSrnNzJ4I7VnviMfO55/v9lJbK/jmjnrfo7DcAAAD//wMAUEsD&#10;BBQABgAIAAAAIQAddGu23AAAAAUBAAAPAAAAZHJzL2Rvd25yZXYueG1sTI9BT8MwDIXvSPsPkZG4&#10;sRQY01aaTqMSCAnt0G6X3bLGtNUSp2qyrfx7DBd2sfz0rOfvZavRWXHGIXSeFDxMExBItTcdNQp2&#10;27f7BYgQNRltPaGCbwywyic3mU6Nv1CJ5yo2gkMopFpBG2OfShnqFp0OU98jsfflB6cjy6GRZtAX&#10;DndWPibJXDrdEX9odY9Fi/WxOjkFxdG8yvdyUX2WxQyN3ew3249eqbvbcf0CIuIY/4/hF5/RIWem&#10;gz+RCcIq4CLxb7K3fJqzPPAye05A5pm8ps9/AAAA//8DAFBLAQItABQABgAIAAAAIQC2gziS/gAA&#10;AOEBAAATAAAAAAAAAAAAAAAAAAAAAABbQ29udGVudF9UeXBlc10ueG1sUEsBAi0AFAAGAAgAAAAh&#10;ADj9If/WAAAAlAEAAAsAAAAAAAAAAAAAAAAALwEAAF9yZWxzLy5yZWxzUEsBAi0AFAAGAAgAAAAh&#10;AGf8xUyJAgAAjQUAAA4AAAAAAAAAAAAAAAAALgIAAGRycy9lMm9Eb2MueG1sUEsBAi0AFAAGAAgA&#10;AAAhAB10a7bcAAAABQEAAA8AAAAAAAAAAAAAAAAA4wQAAGRycy9kb3ducmV2LnhtbFBLBQYAAAAA&#10;BAAEAPMAAADsBQAAAAA=&#10;" filled="f" strokecolor="black [3213]" strokeweight=".5pt">
                <v:textbox>
                  <w:txbxContent>
                    <w:p w14:paraId="78D7373F" w14:textId="77777777" w:rsidR="00E00459" w:rsidRPr="00E84E14" w:rsidRDefault="00E00459" w:rsidP="00D87E61">
                      <w:pPr>
                        <w:rPr>
                          <w:rFonts w:ascii="Helvetica" w:hAnsi="Helvetica" w:cs="Times New Roman"/>
                        </w:rPr>
                      </w:pPr>
                    </w:p>
                    <w:p w14:paraId="736F6F88" w14:textId="77777777" w:rsidR="00E00459" w:rsidRPr="00EE2C61" w:rsidRDefault="00E00459" w:rsidP="00D87E61">
                      <w:pPr>
                        <w:jc w:val="center"/>
                        <w:rPr>
                          <w:rFonts w:ascii="Times New Roman" w:hAnsi="Times New Roman" w:cs="Times New Roman"/>
                        </w:rPr>
                      </w:pPr>
                      <w:r w:rsidRPr="00A07508">
                        <w:rPr>
                          <w:rFonts w:ascii="Cambria" w:hAnsi="Cambria"/>
                          <w:noProof/>
                        </w:rPr>
                        <w:drawing>
                          <wp:inline distT="0" distB="0" distL="0" distR="0" wp14:anchorId="6957349E" wp14:editId="518A90B3">
                            <wp:extent cx="3264535" cy="4375185"/>
                            <wp:effectExtent l="0" t="0" r="12065"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4715" cy="4429034"/>
                                    </a:xfrm>
                                    <a:prstGeom prst="rect">
                                      <a:avLst/>
                                    </a:prstGeom>
                                    <a:noFill/>
                                    <a:ln>
                                      <a:noFill/>
                                    </a:ln>
                                  </pic:spPr>
                                </pic:pic>
                              </a:graphicData>
                            </a:graphic>
                          </wp:inline>
                        </w:drawing>
                      </w:r>
                    </w:p>
                    <w:p w14:paraId="1516BA28" w14:textId="77777777" w:rsidR="00E00459" w:rsidRPr="00EE2C61" w:rsidRDefault="00E00459" w:rsidP="00D87E61">
                      <w:pPr>
                        <w:rPr>
                          <w:rFonts w:ascii="Times New Roman" w:eastAsia="Times New Roman" w:hAnsi="Times New Roman" w:cs="Times New Roman"/>
                        </w:rPr>
                      </w:pPr>
                    </w:p>
                    <w:p w14:paraId="23F04CDA" w14:textId="77777777" w:rsidR="00E00459" w:rsidRDefault="00E00459" w:rsidP="00D87E61">
                      <w:pPr>
                        <w:rPr>
                          <w:rFonts w:ascii="Helvetica" w:eastAsia="Times New Roman" w:hAnsi="Helvetica" w:cs="Times New Roman"/>
                        </w:rPr>
                      </w:pPr>
                    </w:p>
                    <w:p w14:paraId="54C10323" w14:textId="77777777" w:rsidR="00E00459" w:rsidRPr="000B6226" w:rsidRDefault="00E00459" w:rsidP="00D87E61">
                      <w:pPr>
                        <w:rPr>
                          <w:rFonts w:eastAsia="Times New Roman" w:cs="Times New Roman"/>
                          <w:sz w:val="24"/>
                          <w:szCs w:val="24"/>
                        </w:rPr>
                      </w:pPr>
                      <w:proofErr w:type="gramStart"/>
                      <w:r w:rsidRPr="000B6226">
                        <w:rPr>
                          <w:rFonts w:eastAsia="Times New Roman" w:cs="Times New Roman"/>
                          <w:sz w:val="24"/>
                          <w:szCs w:val="24"/>
                        </w:rPr>
                        <w:t>Figure 5.1.1.</w:t>
                      </w:r>
                      <w:proofErr w:type="gramEnd"/>
                      <w:r w:rsidRPr="000B6226">
                        <w:rPr>
                          <w:rFonts w:eastAsia="Times New Roman" w:cs="Times New Roman"/>
                          <w:sz w:val="24"/>
                          <w:szCs w:val="24"/>
                        </w:rPr>
                        <w:t xml:space="preserve"> Aspen stand locations in the Reynolds Creek Experimental Watershed and Critical Zone observatory (RCEW). Johnston Draw (JDW) and Sheep Creek (SC) are warmer, mid-elevation sites, whereas Reynolds Mountain East (RME) is a cooler, high elevation site.</w:t>
                      </w:r>
                    </w:p>
                    <w:p w14:paraId="0BA23B8C" w14:textId="77777777" w:rsidR="00E00459" w:rsidRDefault="00E00459" w:rsidP="00D87E61"/>
                  </w:txbxContent>
                </v:textbox>
                <w10:anchorlock/>
              </v:shape>
            </w:pict>
          </mc:Fallback>
        </mc:AlternateContent>
      </w:r>
    </w:p>
    <w:p w14:paraId="05F83A41" w14:textId="77777777" w:rsidR="00D87E61" w:rsidRPr="003671C7" w:rsidRDefault="00D87E61" w:rsidP="003671C7">
      <w:pPr>
        <w:tabs>
          <w:tab w:val="left" w:pos="432"/>
        </w:tabs>
        <w:spacing w:line="240" w:lineRule="auto"/>
        <w:contextualSpacing/>
        <w:rPr>
          <w:sz w:val="24"/>
          <w:szCs w:val="24"/>
        </w:rPr>
      </w:pPr>
    </w:p>
    <w:p w14:paraId="1EDF8125" w14:textId="77777777" w:rsidR="00D87E61" w:rsidRPr="003671C7" w:rsidRDefault="00D87E61" w:rsidP="003671C7">
      <w:pPr>
        <w:tabs>
          <w:tab w:val="left" w:pos="432"/>
        </w:tabs>
        <w:spacing w:line="240" w:lineRule="auto"/>
        <w:contextualSpacing/>
        <w:rPr>
          <w:sz w:val="24"/>
          <w:szCs w:val="24"/>
        </w:rPr>
      </w:pPr>
    </w:p>
    <w:p w14:paraId="7F6A1E63" w14:textId="77777777" w:rsidR="00D87E61" w:rsidRPr="003671C7" w:rsidRDefault="00D87E61" w:rsidP="003671C7">
      <w:pPr>
        <w:tabs>
          <w:tab w:val="left" w:pos="432"/>
        </w:tabs>
        <w:spacing w:line="240" w:lineRule="auto"/>
        <w:contextualSpacing/>
        <w:rPr>
          <w:sz w:val="24"/>
          <w:szCs w:val="24"/>
        </w:rPr>
      </w:pPr>
    </w:p>
    <w:p w14:paraId="251CB3C7" w14:textId="77777777" w:rsidR="00D87E61" w:rsidRPr="003671C7" w:rsidRDefault="00D87E61" w:rsidP="003671C7">
      <w:pPr>
        <w:tabs>
          <w:tab w:val="left" w:pos="432"/>
        </w:tabs>
        <w:spacing w:line="240" w:lineRule="auto"/>
        <w:contextualSpacing/>
        <w:rPr>
          <w:sz w:val="24"/>
          <w:szCs w:val="24"/>
        </w:rPr>
      </w:pPr>
    </w:p>
    <w:p w14:paraId="59299DDA" w14:textId="77777777" w:rsidR="00D87E61" w:rsidRPr="003671C7" w:rsidRDefault="00D87E61" w:rsidP="003671C7">
      <w:pPr>
        <w:tabs>
          <w:tab w:val="left" w:pos="432"/>
        </w:tabs>
        <w:spacing w:line="240" w:lineRule="auto"/>
        <w:contextualSpacing/>
        <w:rPr>
          <w:sz w:val="24"/>
          <w:szCs w:val="24"/>
        </w:rPr>
      </w:pPr>
    </w:p>
    <w:p w14:paraId="2C9995C1" w14:textId="77777777" w:rsidR="00D87E61" w:rsidRPr="003671C7" w:rsidRDefault="00D87E61" w:rsidP="003671C7">
      <w:pPr>
        <w:tabs>
          <w:tab w:val="left" w:pos="432"/>
        </w:tabs>
        <w:spacing w:line="240" w:lineRule="auto"/>
        <w:contextualSpacing/>
        <w:rPr>
          <w:sz w:val="24"/>
          <w:szCs w:val="24"/>
        </w:rPr>
      </w:pPr>
    </w:p>
    <w:p w14:paraId="1B12D3A0" w14:textId="77777777" w:rsidR="00D87E61" w:rsidRPr="003671C7" w:rsidRDefault="00D87E61" w:rsidP="003671C7">
      <w:pPr>
        <w:tabs>
          <w:tab w:val="left" w:pos="432"/>
        </w:tabs>
        <w:spacing w:line="240" w:lineRule="auto"/>
        <w:contextualSpacing/>
        <w:rPr>
          <w:sz w:val="24"/>
          <w:szCs w:val="24"/>
        </w:rPr>
      </w:pPr>
    </w:p>
    <w:p w14:paraId="3C4D51AE" w14:textId="77777777" w:rsidR="00D87E61" w:rsidRPr="003671C7" w:rsidRDefault="00D87E61" w:rsidP="003671C7">
      <w:pPr>
        <w:tabs>
          <w:tab w:val="left" w:pos="432"/>
        </w:tabs>
        <w:spacing w:line="240" w:lineRule="auto"/>
        <w:contextualSpacing/>
        <w:rPr>
          <w:sz w:val="24"/>
          <w:szCs w:val="24"/>
        </w:rPr>
      </w:pPr>
    </w:p>
    <w:p w14:paraId="7D434EA8" w14:textId="77777777" w:rsidR="00D87E61" w:rsidRPr="003671C7" w:rsidRDefault="00D87E61" w:rsidP="003671C7">
      <w:pPr>
        <w:tabs>
          <w:tab w:val="left" w:pos="432"/>
        </w:tabs>
        <w:spacing w:line="240" w:lineRule="auto"/>
        <w:contextualSpacing/>
        <w:rPr>
          <w:sz w:val="24"/>
          <w:szCs w:val="24"/>
        </w:rPr>
      </w:pPr>
    </w:p>
    <w:p w14:paraId="1A2D8A0E" w14:textId="77777777" w:rsidR="00D87E61" w:rsidRPr="003671C7" w:rsidRDefault="00D87E61" w:rsidP="003671C7">
      <w:pPr>
        <w:tabs>
          <w:tab w:val="left" w:pos="432"/>
        </w:tabs>
        <w:spacing w:line="240" w:lineRule="auto"/>
        <w:contextualSpacing/>
        <w:rPr>
          <w:sz w:val="24"/>
          <w:szCs w:val="24"/>
        </w:rPr>
      </w:pPr>
      <w:r w:rsidRPr="003671C7">
        <w:rPr>
          <w:noProof/>
          <w:sz w:val="24"/>
          <w:szCs w:val="24"/>
        </w:rPr>
        <w:lastRenderedPageBreak/>
        <mc:AlternateContent>
          <mc:Choice Requires="wps">
            <w:drawing>
              <wp:anchor distT="0" distB="0" distL="114300" distR="114300" simplePos="0" relativeHeight="251660288" behindDoc="0" locked="0" layoutInCell="1" allowOverlap="1" wp14:anchorId="006701A5" wp14:editId="0AB6C7A6">
                <wp:simplePos x="0" y="0"/>
                <wp:positionH relativeFrom="margin">
                  <wp:align>left</wp:align>
                </wp:positionH>
                <wp:positionV relativeFrom="paragraph">
                  <wp:posOffset>3258820</wp:posOffset>
                </wp:positionV>
                <wp:extent cx="5943600" cy="4314825"/>
                <wp:effectExtent l="0" t="0" r="19050" b="28575"/>
                <wp:wrapTopAndBottom/>
                <wp:docPr id="26" name="Text Box 26"/>
                <wp:cNvGraphicFramePr/>
                <a:graphic xmlns:a="http://schemas.openxmlformats.org/drawingml/2006/main">
                  <a:graphicData uri="http://schemas.microsoft.com/office/word/2010/wordprocessingShape">
                    <wps:wsp>
                      <wps:cNvSpPr txBox="1"/>
                      <wps:spPr>
                        <a:xfrm>
                          <a:off x="0" y="0"/>
                          <a:ext cx="5943600" cy="43148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23BE7DF" w14:textId="77777777" w:rsidR="00E00459" w:rsidRPr="000B6226" w:rsidRDefault="00E00459" w:rsidP="00D87E61">
                            <w:pPr>
                              <w:rPr>
                                <w:sz w:val="24"/>
                                <w:szCs w:val="24"/>
                              </w:rPr>
                            </w:pPr>
                            <w:proofErr w:type="gramStart"/>
                            <w:r w:rsidRPr="000B6226">
                              <w:rPr>
                                <w:sz w:val="24"/>
                                <w:szCs w:val="24"/>
                              </w:rPr>
                              <w:t>Table 5.1.2.</w:t>
                            </w:r>
                            <w:proofErr w:type="gramEnd"/>
                            <w:r w:rsidRPr="000B6226">
                              <w:rPr>
                                <w:sz w:val="24"/>
                                <w:szCs w:val="24"/>
                              </w:rPr>
                              <w:t xml:space="preserve"> </w:t>
                            </w:r>
                            <w:proofErr w:type="gramStart"/>
                            <w:r w:rsidRPr="000B6226">
                              <w:rPr>
                                <w:sz w:val="24"/>
                                <w:szCs w:val="24"/>
                              </w:rPr>
                              <w:t>Changes in precipitation, snow residence time, growing season days, and net primary production (NPP) from historical to mid- 21</w:t>
                            </w:r>
                            <w:r w:rsidRPr="000B6226">
                              <w:rPr>
                                <w:sz w:val="24"/>
                                <w:szCs w:val="24"/>
                                <w:vertAlign w:val="superscript"/>
                              </w:rPr>
                              <w:t>st</w:t>
                            </w:r>
                            <w:r w:rsidRPr="000B6226">
                              <w:rPr>
                                <w:sz w:val="24"/>
                                <w:szCs w:val="24"/>
                              </w:rPr>
                              <w:t xml:space="preserve"> century conditions.</w:t>
                            </w:r>
                            <w:proofErr w:type="gramEnd"/>
                            <w:r w:rsidRPr="000B6226">
                              <w:rPr>
                                <w:sz w:val="24"/>
                                <w:szCs w:val="24"/>
                              </w:rPr>
                              <w:t xml:space="preserve"> Standard deviations are indicated in parentheses (n= 20 total simulation years at SC and RME, 13 simulation years at JDW). Growing season length is the period of initial leaf flush to complete leaf senescence simulated by Biome-BGC </w:t>
                            </w:r>
                            <w:proofErr w:type="spellStart"/>
                            <w:r w:rsidRPr="000B6226">
                              <w:rPr>
                                <w:sz w:val="24"/>
                                <w:szCs w:val="24"/>
                              </w:rPr>
                              <w:t>MuSo</w:t>
                            </w:r>
                            <w:proofErr w:type="spellEnd"/>
                            <w:r w:rsidRPr="000B6226">
                              <w:rPr>
                                <w:sz w:val="24"/>
                                <w:szCs w:val="24"/>
                              </w:rPr>
                              <w:t>.</w:t>
                            </w:r>
                          </w:p>
                          <w:p w14:paraId="2F3B39D1" w14:textId="77777777" w:rsidR="00E00459" w:rsidRPr="000B6226" w:rsidRDefault="00E00459" w:rsidP="00D87E61">
                            <w:pPr>
                              <w:rPr>
                                <w:sz w:val="24"/>
                                <w:szCs w:val="24"/>
                              </w:rPr>
                            </w:pPr>
                          </w:p>
                          <w:tbl>
                            <w:tblPr>
                              <w:tblStyle w:val="TableGrid"/>
                              <w:tblW w:w="9180" w:type="dxa"/>
                              <w:tblLook w:val="04A0" w:firstRow="1" w:lastRow="0" w:firstColumn="1" w:lastColumn="0" w:noHBand="0" w:noVBand="1"/>
                            </w:tblPr>
                            <w:tblGrid>
                              <w:gridCol w:w="1343"/>
                              <w:gridCol w:w="1205"/>
                              <w:gridCol w:w="929"/>
                              <w:gridCol w:w="1137"/>
                              <w:gridCol w:w="1128"/>
                              <w:gridCol w:w="1161"/>
                              <w:gridCol w:w="1118"/>
                              <w:gridCol w:w="1159"/>
                            </w:tblGrid>
                            <w:tr w:rsidR="00E00459" w:rsidRPr="000B6226" w14:paraId="2E3ABC42" w14:textId="77777777" w:rsidTr="000B6226">
                              <w:trPr>
                                <w:trHeight w:val="1152"/>
                              </w:trPr>
                              <w:tc>
                                <w:tcPr>
                                  <w:tcW w:w="1429" w:type="dxa"/>
                                  <w:tcBorders>
                                    <w:top w:val="single" w:sz="4" w:space="0" w:color="auto"/>
                                    <w:left w:val="nil"/>
                                    <w:bottom w:val="single" w:sz="4" w:space="0" w:color="auto"/>
                                    <w:right w:val="nil"/>
                                  </w:tcBorders>
                                  <w:vAlign w:val="center"/>
                                </w:tcPr>
                                <w:p w14:paraId="0E25DEAC" w14:textId="77777777" w:rsidR="00E00459" w:rsidRPr="000B6226" w:rsidRDefault="00E00459" w:rsidP="000B6226">
                                  <w:pPr>
                                    <w:jc w:val="center"/>
                                  </w:pPr>
                                  <w:r w:rsidRPr="000B6226">
                                    <w:t>Site</w:t>
                                  </w:r>
                                </w:p>
                              </w:tc>
                              <w:tc>
                                <w:tcPr>
                                  <w:tcW w:w="1040" w:type="dxa"/>
                                  <w:tcBorders>
                                    <w:top w:val="single" w:sz="4" w:space="0" w:color="auto"/>
                                    <w:left w:val="nil"/>
                                    <w:bottom w:val="single" w:sz="4" w:space="0" w:color="auto"/>
                                    <w:right w:val="nil"/>
                                  </w:tcBorders>
                                  <w:vAlign w:val="center"/>
                                </w:tcPr>
                                <w:p w14:paraId="5DDC147F" w14:textId="77777777" w:rsidR="00E00459" w:rsidRPr="000B6226" w:rsidRDefault="00E00459" w:rsidP="000B6226">
                                  <w:pPr>
                                    <w:jc w:val="center"/>
                                  </w:pPr>
                                  <w:r w:rsidRPr="000B6226">
                                    <w:t>Measured</w:t>
                                  </w:r>
                                </w:p>
                                <w:p w14:paraId="5F0B25D3" w14:textId="77777777" w:rsidR="00E00459" w:rsidRPr="000B6226" w:rsidRDefault="00E00459" w:rsidP="000B6226">
                                  <w:pPr>
                                    <w:jc w:val="center"/>
                                  </w:pPr>
                                  <w:r w:rsidRPr="000B6226">
                                    <w:t xml:space="preserve">uniform </w:t>
                                  </w:r>
                                  <w:proofErr w:type="spellStart"/>
                                  <w:r w:rsidRPr="000B6226">
                                    <w:t>precip</w:t>
                                  </w:r>
                                  <w:proofErr w:type="spellEnd"/>
                                </w:p>
                                <w:p w14:paraId="49B6F9C0" w14:textId="77777777" w:rsidR="00E00459" w:rsidRPr="000B6226" w:rsidRDefault="00E00459" w:rsidP="000B6226">
                                  <w:pPr>
                                    <w:jc w:val="center"/>
                                  </w:pPr>
                                  <w:r w:rsidRPr="000B6226">
                                    <w:t>(mm)</w:t>
                                  </w:r>
                                </w:p>
                              </w:tc>
                              <w:tc>
                                <w:tcPr>
                                  <w:tcW w:w="999" w:type="dxa"/>
                                  <w:tcBorders>
                                    <w:top w:val="single" w:sz="4" w:space="0" w:color="auto"/>
                                    <w:left w:val="nil"/>
                                    <w:bottom w:val="single" w:sz="4" w:space="0" w:color="auto"/>
                                    <w:right w:val="nil"/>
                                  </w:tcBorders>
                                  <w:vAlign w:val="center"/>
                                </w:tcPr>
                                <w:p w14:paraId="0B981C63" w14:textId="77777777" w:rsidR="00E00459" w:rsidRPr="000B6226" w:rsidRDefault="00E00459" w:rsidP="000B6226">
                                  <w:pPr>
                                    <w:jc w:val="center"/>
                                  </w:pPr>
                                  <w:r w:rsidRPr="000B6226">
                                    <w:t>Drift factor</w:t>
                                  </w:r>
                                </w:p>
                              </w:tc>
                              <w:tc>
                                <w:tcPr>
                                  <w:tcW w:w="1140" w:type="dxa"/>
                                  <w:tcBorders>
                                    <w:top w:val="single" w:sz="4" w:space="0" w:color="auto"/>
                                    <w:left w:val="nil"/>
                                    <w:bottom w:val="single" w:sz="4" w:space="0" w:color="auto"/>
                                    <w:right w:val="nil"/>
                                  </w:tcBorders>
                                  <w:vAlign w:val="center"/>
                                </w:tcPr>
                                <w:p w14:paraId="6585A913" w14:textId="77777777" w:rsidR="00E00459" w:rsidRPr="000B6226" w:rsidRDefault="00E00459" w:rsidP="000B6226">
                                  <w:pPr>
                                    <w:jc w:val="center"/>
                                  </w:pPr>
                                  <w:r w:rsidRPr="000B6226">
                                    <w:t xml:space="preserve">Historical effective </w:t>
                                  </w:r>
                                  <w:proofErr w:type="spellStart"/>
                                  <w:r w:rsidRPr="000B6226">
                                    <w:t>precip</w:t>
                                  </w:r>
                                  <w:proofErr w:type="spellEnd"/>
                                </w:p>
                                <w:p w14:paraId="53B4370F" w14:textId="77777777" w:rsidR="00E00459" w:rsidRPr="000B6226" w:rsidRDefault="00E00459" w:rsidP="000B6226">
                                  <w:pPr>
                                    <w:jc w:val="center"/>
                                  </w:pPr>
                                  <w:r w:rsidRPr="000B6226">
                                    <w:t>(mm)</w:t>
                                  </w:r>
                                </w:p>
                              </w:tc>
                              <w:tc>
                                <w:tcPr>
                                  <w:tcW w:w="1161" w:type="dxa"/>
                                  <w:tcBorders>
                                    <w:top w:val="single" w:sz="4" w:space="0" w:color="auto"/>
                                    <w:left w:val="nil"/>
                                    <w:bottom w:val="single" w:sz="4" w:space="0" w:color="auto"/>
                                    <w:right w:val="nil"/>
                                  </w:tcBorders>
                                  <w:vAlign w:val="center"/>
                                </w:tcPr>
                                <w:p w14:paraId="43B12FA3" w14:textId="77777777" w:rsidR="00E00459" w:rsidRPr="000B6226" w:rsidRDefault="00E00459" w:rsidP="000B6226">
                                  <w:pPr>
                                    <w:jc w:val="center"/>
                                  </w:pPr>
                                  <w:r w:rsidRPr="000B6226">
                                    <w:t>Mid-century effective</w:t>
                                  </w:r>
                                </w:p>
                                <w:p w14:paraId="7F7D5D59" w14:textId="77777777" w:rsidR="00E00459" w:rsidRPr="000B6226" w:rsidRDefault="00E00459" w:rsidP="000B6226">
                                  <w:pPr>
                                    <w:jc w:val="center"/>
                                  </w:pPr>
                                  <w:proofErr w:type="spellStart"/>
                                  <w:r w:rsidRPr="000B6226">
                                    <w:t>precip</w:t>
                                  </w:r>
                                  <w:proofErr w:type="spellEnd"/>
                                  <w:r w:rsidRPr="000B6226">
                                    <w:t xml:space="preserve"> (mm)</w:t>
                                  </w:r>
                                </w:p>
                              </w:tc>
                              <w:tc>
                                <w:tcPr>
                                  <w:tcW w:w="1004" w:type="dxa"/>
                                  <w:tcBorders>
                                    <w:top w:val="single" w:sz="4" w:space="0" w:color="auto"/>
                                    <w:left w:val="nil"/>
                                    <w:bottom w:val="single" w:sz="4" w:space="0" w:color="auto"/>
                                    <w:right w:val="nil"/>
                                  </w:tcBorders>
                                  <w:vAlign w:val="center"/>
                                </w:tcPr>
                                <w:p w14:paraId="07731712" w14:textId="77777777" w:rsidR="00E00459" w:rsidRPr="000B6226" w:rsidRDefault="00E00459" w:rsidP="000B6226">
                                  <w:pPr>
                                    <w:jc w:val="center"/>
                                  </w:pPr>
                                  <w:r w:rsidRPr="000B6226">
                                    <w:t>Snow pack residence (days)</w:t>
                                  </w:r>
                                </w:p>
                              </w:tc>
                              <w:tc>
                                <w:tcPr>
                                  <w:tcW w:w="1158" w:type="dxa"/>
                                  <w:tcBorders>
                                    <w:top w:val="single" w:sz="4" w:space="0" w:color="auto"/>
                                    <w:left w:val="nil"/>
                                    <w:bottom w:val="single" w:sz="4" w:space="0" w:color="auto"/>
                                    <w:right w:val="nil"/>
                                  </w:tcBorders>
                                  <w:vAlign w:val="center"/>
                                </w:tcPr>
                                <w:p w14:paraId="6548CB34" w14:textId="77777777" w:rsidR="00E00459" w:rsidRPr="000B6226" w:rsidRDefault="00E00459" w:rsidP="000B6226">
                                  <w:pPr>
                                    <w:jc w:val="center"/>
                                  </w:pPr>
                                  <w:r w:rsidRPr="000B6226">
                                    <w:t>Growing season length</w:t>
                                  </w:r>
                                </w:p>
                                <w:p w14:paraId="34A8768A" w14:textId="77777777" w:rsidR="00E00459" w:rsidRPr="000B6226" w:rsidRDefault="00E00459" w:rsidP="000B6226">
                                  <w:pPr>
                                    <w:jc w:val="center"/>
                                  </w:pPr>
                                  <w:r w:rsidRPr="000B6226">
                                    <w:t>(days)</w:t>
                                  </w:r>
                                </w:p>
                              </w:tc>
                              <w:tc>
                                <w:tcPr>
                                  <w:tcW w:w="1249" w:type="dxa"/>
                                  <w:tcBorders>
                                    <w:top w:val="single" w:sz="4" w:space="0" w:color="auto"/>
                                    <w:left w:val="nil"/>
                                    <w:bottom w:val="single" w:sz="4" w:space="0" w:color="auto"/>
                                    <w:right w:val="nil"/>
                                  </w:tcBorders>
                                  <w:vAlign w:val="center"/>
                                </w:tcPr>
                                <w:p w14:paraId="3DD84E25" w14:textId="77777777" w:rsidR="00E00459" w:rsidRPr="000B6226" w:rsidRDefault="00E00459" w:rsidP="000B6226">
                                  <w:pPr>
                                    <w:jc w:val="center"/>
                                  </w:pPr>
                                  <w:r w:rsidRPr="000B6226">
                                    <w:t>NPP                      (g C m</w:t>
                                  </w:r>
                                  <w:r w:rsidRPr="000B6226">
                                    <w:rPr>
                                      <w:vertAlign w:val="superscript"/>
                                    </w:rPr>
                                    <w:t>-2</w:t>
                                  </w:r>
                                  <w:r w:rsidRPr="000B6226">
                                    <w:t xml:space="preserve"> yr</w:t>
                                  </w:r>
                                  <w:r w:rsidRPr="000B6226">
                                    <w:rPr>
                                      <w:vertAlign w:val="superscript"/>
                                    </w:rPr>
                                    <w:t>-1</w:t>
                                  </w:r>
                                  <w:r w:rsidRPr="000B6226">
                                    <w:t>)</w:t>
                                  </w:r>
                                  <w:r w:rsidRPr="000B6226">
                                    <w:br/>
                                    <w:t>(% change)</w:t>
                                  </w:r>
                                </w:p>
                              </w:tc>
                            </w:tr>
                            <w:tr w:rsidR="00E00459" w:rsidRPr="000B6226" w14:paraId="7C3FE902" w14:textId="77777777" w:rsidTr="000B6226">
                              <w:trPr>
                                <w:trHeight w:val="611"/>
                              </w:trPr>
                              <w:tc>
                                <w:tcPr>
                                  <w:tcW w:w="1429" w:type="dxa"/>
                                  <w:tcBorders>
                                    <w:top w:val="single" w:sz="4" w:space="0" w:color="auto"/>
                                    <w:left w:val="nil"/>
                                    <w:bottom w:val="nil"/>
                                    <w:right w:val="nil"/>
                                  </w:tcBorders>
                                </w:tcPr>
                                <w:p w14:paraId="1E54E926" w14:textId="77777777" w:rsidR="00E00459" w:rsidRPr="000B6226" w:rsidRDefault="00E00459" w:rsidP="000B6226">
                                  <w:r w:rsidRPr="000B6226">
                                    <w:t>Sheep Creek (SC)</w:t>
                                  </w:r>
                                </w:p>
                              </w:tc>
                              <w:tc>
                                <w:tcPr>
                                  <w:tcW w:w="1040" w:type="dxa"/>
                                  <w:tcBorders>
                                    <w:top w:val="single" w:sz="4" w:space="0" w:color="auto"/>
                                    <w:left w:val="nil"/>
                                    <w:bottom w:val="nil"/>
                                    <w:right w:val="nil"/>
                                  </w:tcBorders>
                                </w:tcPr>
                                <w:p w14:paraId="3A8120FC" w14:textId="77777777" w:rsidR="00E00459" w:rsidRPr="000B6226" w:rsidRDefault="00E00459" w:rsidP="000B6226">
                                  <w:pPr>
                                    <w:jc w:val="center"/>
                                  </w:pPr>
                                  <w:r w:rsidRPr="000B6226">
                                    <w:t>446 (130)</w:t>
                                  </w:r>
                                </w:p>
                              </w:tc>
                              <w:tc>
                                <w:tcPr>
                                  <w:tcW w:w="999" w:type="dxa"/>
                                  <w:tcBorders>
                                    <w:top w:val="single" w:sz="4" w:space="0" w:color="auto"/>
                                    <w:left w:val="nil"/>
                                    <w:bottom w:val="nil"/>
                                    <w:right w:val="nil"/>
                                  </w:tcBorders>
                                </w:tcPr>
                                <w:p w14:paraId="06DB36A5" w14:textId="77777777" w:rsidR="00E00459" w:rsidRPr="000B6226" w:rsidRDefault="00E00459" w:rsidP="000B6226">
                                  <w:pPr>
                                    <w:jc w:val="center"/>
                                  </w:pPr>
                                  <w:r w:rsidRPr="000B6226">
                                    <w:t>3.98</w:t>
                                  </w:r>
                                </w:p>
                              </w:tc>
                              <w:tc>
                                <w:tcPr>
                                  <w:tcW w:w="1140" w:type="dxa"/>
                                  <w:tcBorders>
                                    <w:top w:val="single" w:sz="4" w:space="0" w:color="auto"/>
                                    <w:left w:val="nil"/>
                                    <w:bottom w:val="nil"/>
                                    <w:right w:val="nil"/>
                                  </w:tcBorders>
                                </w:tcPr>
                                <w:p w14:paraId="22CC1C47" w14:textId="77777777" w:rsidR="00E00459" w:rsidRPr="000B6226" w:rsidRDefault="00E00459" w:rsidP="000B6226">
                                  <w:pPr>
                                    <w:jc w:val="center"/>
                                  </w:pPr>
                                  <w:r w:rsidRPr="000B6226">
                                    <w:t>1030 (412)</w:t>
                                  </w:r>
                                </w:p>
                              </w:tc>
                              <w:tc>
                                <w:tcPr>
                                  <w:tcW w:w="1161" w:type="dxa"/>
                                  <w:tcBorders>
                                    <w:top w:val="single" w:sz="4" w:space="0" w:color="auto"/>
                                    <w:left w:val="nil"/>
                                    <w:bottom w:val="nil"/>
                                    <w:right w:val="nil"/>
                                  </w:tcBorders>
                                </w:tcPr>
                                <w:p w14:paraId="0B659C73" w14:textId="77777777" w:rsidR="00E00459" w:rsidRPr="000B6226" w:rsidRDefault="00E00459" w:rsidP="000B6226">
                                  <w:pPr>
                                    <w:jc w:val="center"/>
                                  </w:pPr>
                                  <w:r w:rsidRPr="000B6226">
                                    <w:t>757 (321)</w:t>
                                  </w:r>
                                </w:p>
                              </w:tc>
                              <w:tc>
                                <w:tcPr>
                                  <w:tcW w:w="1004" w:type="dxa"/>
                                  <w:tcBorders>
                                    <w:top w:val="single" w:sz="4" w:space="0" w:color="auto"/>
                                    <w:left w:val="nil"/>
                                    <w:bottom w:val="nil"/>
                                    <w:right w:val="nil"/>
                                  </w:tcBorders>
                                </w:tcPr>
                                <w:p w14:paraId="542F9449" w14:textId="77777777" w:rsidR="00E00459" w:rsidRPr="000B6226" w:rsidRDefault="00E00459" w:rsidP="000B6226">
                                  <w:pPr>
                                    <w:jc w:val="center"/>
                                  </w:pPr>
                                  <w:r w:rsidRPr="000B6226">
                                    <w:t>-73 (20)</w:t>
                                  </w:r>
                                </w:p>
                              </w:tc>
                              <w:tc>
                                <w:tcPr>
                                  <w:tcW w:w="1158" w:type="dxa"/>
                                  <w:tcBorders>
                                    <w:top w:val="single" w:sz="4" w:space="0" w:color="auto"/>
                                    <w:left w:val="nil"/>
                                    <w:bottom w:val="nil"/>
                                    <w:right w:val="nil"/>
                                  </w:tcBorders>
                                </w:tcPr>
                                <w:p w14:paraId="40588A50" w14:textId="77777777" w:rsidR="00E00459" w:rsidRPr="000B6226" w:rsidRDefault="00E00459" w:rsidP="000B6226">
                                  <w:pPr>
                                    <w:jc w:val="center"/>
                                  </w:pPr>
                                  <w:r w:rsidRPr="000B6226">
                                    <w:t>+13 (6)</w:t>
                                  </w:r>
                                </w:p>
                              </w:tc>
                              <w:tc>
                                <w:tcPr>
                                  <w:tcW w:w="1249" w:type="dxa"/>
                                  <w:tcBorders>
                                    <w:top w:val="single" w:sz="4" w:space="0" w:color="auto"/>
                                    <w:left w:val="nil"/>
                                    <w:bottom w:val="nil"/>
                                    <w:right w:val="nil"/>
                                  </w:tcBorders>
                                </w:tcPr>
                                <w:p w14:paraId="1FBEF814" w14:textId="77777777" w:rsidR="00E00459" w:rsidRPr="000B6226" w:rsidRDefault="00E00459" w:rsidP="000B6226">
                                  <w:pPr>
                                    <w:jc w:val="center"/>
                                  </w:pPr>
                                  <w:r w:rsidRPr="000B6226">
                                    <w:t>-15.3</w:t>
                                  </w:r>
                                </w:p>
                              </w:tc>
                            </w:tr>
                            <w:tr w:rsidR="00E00459" w:rsidRPr="000B6226" w14:paraId="0A19B32E" w14:textId="77777777" w:rsidTr="000B6226">
                              <w:trPr>
                                <w:trHeight w:val="594"/>
                              </w:trPr>
                              <w:tc>
                                <w:tcPr>
                                  <w:tcW w:w="1429" w:type="dxa"/>
                                  <w:tcBorders>
                                    <w:top w:val="nil"/>
                                    <w:left w:val="nil"/>
                                    <w:bottom w:val="nil"/>
                                    <w:right w:val="nil"/>
                                  </w:tcBorders>
                                </w:tcPr>
                                <w:p w14:paraId="3ADAF873" w14:textId="77777777" w:rsidR="00E00459" w:rsidRPr="000B6226" w:rsidRDefault="00E00459" w:rsidP="000B6226">
                                  <w:r w:rsidRPr="000B6226">
                                    <w:t>Reynolds Mountain East (RME)</w:t>
                                  </w:r>
                                </w:p>
                              </w:tc>
                              <w:tc>
                                <w:tcPr>
                                  <w:tcW w:w="1040" w:type="dxa"/>
                                  <w:tcBorders>
                                    <w:top w:val="nil"/>
                                    <w:left w:val="nil"/>
                                    <w:bottom w:val="nil"/>
                                    <w:right w:val="nil"/>
                                  </w:tcBorders>
                                </w:tcPr>
                                <w:p w14:paraId="7D7A1E07" w14:textId="77777777" w:rsidR="00E00459" w:rsidRPr="000B6226" w:rsidRDefault="00E00459" w:rsidP="000B6226">
                                  <w:pPr>
                                    <w:jc w:val="center"/>
                                  </w:pPr>
                                  <w:r w:rsidRPr="000B6226">
                                    <w:t>962 (188)</w:t>
                                  </w:r>
                                </w:p>
                              </w:tc>
                              <w:tc>
                                <w:tcPr>
                                  <w:tcW w:w="999" w:type="dxa"/>
                                  <w:tcBorders>
                                    <w:top w:val="nil"/>
                                    <w:left w:val="nil"/>
                                    <w:bottom w:val="nil"/>
                                    <w:right w:val="nil"/>
                                  </w:tcBorders>
                                </w:tcPr>
                                <w:p w14:paraId="50DEF2F8" w14:textId="77777777" w:rsidR="00E00459" w:rsidRPr="000B6226" w:rsidRDefault="00E00459" w:rsidP="000B6226">
                                  <w:pPr>
                                    <w:jc w:val="center"/>
                                  </w:pPr>
                                  <w:r w:rsidRPr="000B6226">
                                    <w:t>1.45</w:t>
                                  </w:r>
                                </w:p>
                              </w:tc>
                              <w:tc>
                                <w:tcPr>
                                  <w:tcW w:w="1140" w:type="dxa"/>
                                  <w:tcBorders>
                                    <w:top w:val="nil"/>
                                    <w:left w:val="nil"/>
                                    <w:bottom w:val="nil"/>
                                    <w:right w:val="nil"/>
                                  </w:tcBorders>
                                </w:tcPr>
                                <w:p w14:paraId="141BFAD3" w14:textId="77777777" w:rsidR="00E00459" w:rsidRPr="000B6226" w:rsidRDefault="00E00459" w:rsidP="000B6226">
                                  <w:pPr>
                                    <w:jc w:val="center"/>
                                  </w:pPr>
                                  <w:r w:rsidRPr="000B6226">
                                    <w:t>1180 (242)</w:t>
                                  </w:r>
                                </w:p>
                              </w:tc>
                              <w:tc>
                                <w:tcPr>
                                  <w:tcW w:w="1161" w:type="dxa"/>
                                  <w:tcBorders>
                                    <w:top w:val="nil"/>
                                    <w:left w:val="nil"/>
                                    <w:bottom w:val="nil"/>
                                    <w:right w:val="nil"/>
                                  </w:tcBorders>
                                </w:tcPr>
                                <w:p w14:paraId="10722541" w14:textId="77777777" w:rsidR="00E00459" w:rsidRPr="000B6226" w:rsidRDefault="00E00459" w:rsidP="000B6226">
                                  <w:pPr>
                                    <w:jc w:val="center"/>
                                  </w:pPr>
                                  <w:r w:rsidRPr="000B6226">
                                    <w:t>1109 (227)</w:t>
                                  </w:r>
                                </w:p>
                              </w:tc>
                              <w:tc>
                                <w:tcPr>
                                  <w:tcW w:w="1004" w:type="dxa"/>
                                  <w:tcBorders>
                                    <w:top w:val="nil"/>
                                    <w:left w:val="nil"/>
                                    <w:bottom w:val="nil"/>
                                    <w:right w:val="nil"/>
                                  </w:tcBorders>
                                </w:tcPr>
                                <w:p w14:paraId="060BF5B9" w14:textId="77777777" w:rsidR="00E00459" w:rsidRPr="000B6226" w:rsidRDefault="00E00459" w:rsidP="000B6226">
                                  <w:pPr>
                                    <w:jc w:val="center"/>
                                  </w:pPr>
                                  <w:r w:rsidRPr="000B6226">
                                    <w:t>-63 (20)</w:t>
                                  </w:r>
                                </w:p>
                              </w:tc>
                              <w:tc>
                                <w:tcPr>
                                  <w:tcW w:w="1158" w:type="dxa"/>
                                  <w:tcBorders>
                                    <w:top w:val="nil"/>
                                    <w:left w:val="nil"/>
                                    <w:bottom w:val="nil"/>
                                    <w:right w:val="nil"/>
                                  </w:tcBorders>
                                </w:tcPr>
                                <w:p w14:paraId="13DE7C26" w14:textId="77777777" w:rsidR="00E00459" w:rsidRPr="000B6226" w:rsidRDefault="00E00459" w:rsidP="000B6226">
                                  <w:pPr>
                                    <w:jc w:val="center"/>
                                  </w:pPr>
                                  <w:r w:rsidRPr="000B6226">
                                    <w:t>+14 (8)</w:t>
                                  </w:r>
                                </w:p>
                              </w:tc>
                              <w:tc>
                                <w:tcPr>
                                  <w:tcW w:w="1249" w:type="dxa"/>
                                  <w:tcBorders>
                                    <w:top w:val="nil"/>
                                    <w:left w:val="nil"/>
                                    <w:bottom w:val="nil"/>
                                    <w:right w:val="nil"/>
                                  </w:tcBorders>
                                </w:tcPr>
                                <w:p w14:paraId="594D6B49" w14:textId="77777777" w:rsidR="00E00459" w:rsidRPr="000B6226" w:rsidRDefault="00E00459" w:rsidP="000B6226">
                                  <w:pPr>
                                    <w:jc w:val="center"/>
                                  </w:pPr>
                                  <w:r w:rsidRPr="000B6226">
                                    <w:t>+4.5</w:t>
                                  </w:r>
                                </w:p>
                              </w:tc>
                            </w:tr>
                            <w:tr w:rsidR="00E00459" w:rsidRPr="000B6226" w14:paraId="7AA24906" w14:textId="77777777" w:rsidTr="000B6226">
                              <w:trPr>
                                <w:trHeight w:val="522"/>
                              </w:trPr>
                              <w:tc>
                                <w:tcPr>
                                  <w:tcW w:w="1429" w:type="dxa"/>
                                  <w:tcBorders>
                                    <w:top w:val="nil"/>
                                    <w:left w:val="nil"/>
                                    <w:bottom w:val="single" w:sz="4" w:space="0" w:color="auto"/>
                                    <w:right w:val="nil"/>
                                  </w:tcBorders>
                                </w:tcPr>
                                <w:p w14:paraId="16FB8F28" w14:textId="77777777" w:rsidR="00E00459" w:rsidRPr="000B6226" w:rsidRDefault="00E00459" w:rsidP="000B6226">
                                  <w:r w:rsidRPr="000B6226">
                                    <w:t>Johnston Draw (JDW)</w:t>
                                  </w:r>
                                </w:p>
                              </w:tc>
                              <w:tc>
                                <w:tcPr>
                                  <w:tcW w:w="1040" w:type="dxa"/>
                                  <w:tcBorders>
                                    <w:top w:val="nil"/>
                                    <w:left w:val="nil"/>
                                    <w:bottom w:val="single" w:sz="4" w:space="0" w:color="auto"/>
                                    <w:right w:val="nil"/>
                                  </w:tcBorders>
                                </w:tcPr>
                                <w:p w14:paraId="4BAFA1C9" w14:textId="77777777" w:rsidR="00E00459" w:rsidRPr="000B6226" w:rsidRDefault="00E00459" w:rsidP="000B6226">
                                  <w:pPr>
                                    <w:jc w:val="center"/>
                                  </w:pPr>
                                  <w:r w:rsidRPr="000B6226">
                                    <w:t>685 (99)</w:t>
                                  </w:r>
                                </w:p>
                              </w:tc>
                              <w:tc>
                                <w:tcPr>
                                  <w:tcW w:w="999" w:type="dxa"/>
                                  <w:tcBorders>
                                    <w:top w:val="nil"/>
                                    <w:left w:val="nil"/>
                                    <w:bottom w:val="single" w:sz="4" w:space="0" w:color="auto"/>
                                    <w:right w:val="nil"/>
                                  </w:tcBorders>
                                </w:tcPr>
                                <w:p w14:paraId="2BDE74F6" w14:textId="77777777" w:rsidR="00E00459" w:rsidRPr="000B6226" w:rsidRDefault="00E00459" w:rsidP="000B6226">
                                  <w:pPr>
                                    <w:jc w:val="center"/>
                                  </w:pPr>
                                  <w:r w:rsidRPr="000B6226">
                                    <w:t>2.17</w:t>
                                  </w:r>
                                </w:p>
                              </w:tc>
                              <w:tc>
                                <w:tcPr>
                                  <w:tcW w:w="1140" w:type="dxa"/>
                                  <w:tcBorders>
                                    <w:top w:val="nil"/>
                                    <w:left w:val="nil"/>
                                    <w:bottom w:val="single" w:sz="4" w:space="0" w:color="auto"/>
                                    <w:right w:val="nil"/>
                                  </w:tcBorders>
                                </w:tcPr>
                                <w:p w14:paraId="1039CC26" w14:textId="77777777" w:rsidR="00E00459" w:rsidRPr="000B6226" w:rsidRDefault="00E00459" w:rsidP="000B6226">
                                  <w:pPr>
                                    <w:jc w:val="center"/>
                                  </w:pPr>
                                  <w:r w:rsidRPr="000B6226">
                                    <w:t>944 (134)</w:t>
                                  </w:r>
                                </w:p>
                              </w:tc>
                              <w:tc>
                                <w:tcPr>
                                  <w:tcW w:w="1161" w:type="dxa"/>
                                  <w:tcBorders>
                                    <w:top w:val="nil"/>
                                    <w:left w:val="nil"/>
                                    <w:bottom w:val="single" w:sz="4" w:space="0" w:color="auto"/>
                                    <w:right w:val="nil"/>
                                  </w:tcBorders>
                                </w:tcPr>
                                <w:p w14:paraId="14598BEC" w14:textId="77777777" w:rsidR="00E00459" w:rsidRPr="000B6226" w:rsidRDefault="00E00459" w:rsidP="000B6226">
                                  <w:pPr>
                                    <w:jc w:val="center"/>
                                  </w:pPr>
                                  <w:r w:rsidRPr="000B6226">
                                    <w:t>810 (99)</w:t>
                                  </w:r>
                                </w:p>
                              </w:tc>
                              <w:tc>
                                <w:tcPr>
                                  <w:tcW w:w="1004" w:type="dxa"/>
                                  <w:tcBorders>
                                    <w:top w:val="nil"/>
                                    <w:left w:val="nil"/>
                                    <w:bottom w:val="single" w:sz="4" w:space="0" w:color="auto"/>
                                    <w:right w:val="nil"/>
                                  </w:tcBorders>
                                </w:tcPr>
                                <w:p w14:paraId="4A59A677" w14:textId="77777777" w:rsidR="00E00459" w:rsidRPr="000B6226" w:rsidRDefault="00E00459" w:rsidP="000B6226">
                                  <w:pPr>
                                    <w:jc w:val="center"/>
                                  </w:pPr>
                                  <w:r w:rsidRPr="000B6226">
                                    <w:t>-80 (22)</w:t>
                                  </w:r>
                                </w:p>
                              </w:tc>
                              <w:tc>
                                <w:tcPr>
                                  <w:tcW w:w="1158" w:type="dxa"/>
                                  <w:tcBorders>
                                    <w:top w:val="nil"/>
                                    <w:left w:val="nil"/>
                                    <w:bottom w:val="single" w:sz="4" w:space="0" w:color="auto"/>
                                    <w:right w:val="nil"/>
                                  </w:tcBorders>
                                </w:tcPr>
                                <w:p w14:paraId="6C53F2E0" w14:textId="77777777" w:rsidR="00E00459" w:rsidRPr="000B6226" w:rsidRDefault="00E00459" w:rsidP="000B6226">
                                  <w:pPr>
                                    <w:jc w:val="center"/>
                                  </w:pPr>
                                  <w:r w:rsidRPr="000B6226">
                                    <w:t>+15 (6)</w:t>
                                  </w:r>
                                </w:p>
                              </w:tc>
                              <w:tc>
                                <w:tcPr>
                                  <w:tcW w:w="1249" w:type="dxa"/>
                                  <w:tcBorders>
                                    <w:top w:val="nil"/>
                                    <w:left w:val="nil"/>
                                    <w:bottom w:val="single" w:sz="4" w:space="0" w:color="auto"/>
                                    <w:right w:val="nil"/>
                                  </w:tcBorders>
                                </w:tcPr>
                                <w:p w14:paraId="6B997ECC" w14:textId="77777777" w:rsidR="00E00459" w:rsidRPr="000B6226" w:rsidRDefault="00E00459" w:rsidP="000B6226">
                                  <w:pPr>
                                    <w:jc w:val="center"/>
                                  </w:pPr>
                                  <w:r w:rsidRPr="000B6226">
                                    <w:t>-11.9</w:t>
                                  </w:r>
                                </w:p>
                              </w:tc>
                            </w:tr>
                          </w:tbl>
                          <w:p w14:paraId="3ED86131" w14:textId="77777777" w:rsidR="00E00459" w:rsidRPr="000B6226" w:rsidRDefault="00E00459" w:rsidP="00D87E61">
                            <w:pPr>
                              <w:rPr>
                                <w:sz w:val="24"/>
                                <w:szCs w:val="24"/>
                              </w:rPr>
                            </w:pPr>
                          </w:p>
                          <w:p w14:paraId="0E1571F1" w14:textId="77777777" w:rsidR="00E00459" w:rsidRPr="007B2F2E" w:rsidRDefault="00E00459" w:rsidP="00D87E61">
                            <w:pPr>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6" o:spid="_x0000_s1027" type="#_x0000_t202" style="position:absolute;margin-left:0;margin-top:256.6pt;width:468pt;height:339.7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jOTjgIAAJQFAAAOAAAAZHJzL2Uyb0RvYy54bWysVEtPGzEQvlfqf7B8L5t3IWKD0iCqSghQ&#10;oeLseG1i1fa4tpPd9Nd37N1NIsqFqpfd8cw378flVWM02QkfFNiSDs8GlAjLoVL2paQ/nm4+nVMS&#10;IrMV02BFSfci0KvFxw+XtZuLEWxAV8ITNGLDvHYl3cTo5kUR+EYYFs7ACYtCCd6wiE//UlSe1Wjd&#10;6GI0GMyKGnzlPHARAnKvWyFdZPtSCh7vpQwiEl1SjC3mr8/fdfoWi0s2f/HMbRTvwmD/EIVhyqLT&#10;g6lrFhnZevWXKaO4hwAynnEwBUipuMg5YDbDwatsHjfMiZwLFie4Q5nC/zPL73YPnqiqpKMZJZYZ&#10;7NGTaCL5Ag1BFtandmGOsEeHwNggH/vc8wMyU9qN9Cb9MSGCcqz0/lDdZI0jc3oxGc8GKOIom4yH&#10;k/PRNNkpjurOh/hVgCGJKKnH9uWqst1tiC20hyRvFm6U1rmF2pK6pLPxdJAVAmhVJWGC5WESK+3J&#10;juEYxCaHj25PUPjSNoFFHprOXUq9TTFTca9Fwmj7XUgsWs70DQ+Mc2Fj7yWjE0piPO9R7PDHqN6j&#10;3OaBGtkz2HhQNsqCb6uUtuxYmOpnH7Js8dibk7wTGZt1k6flMAFrqPY4GB7a1QqO3yhs3i0L8YF5&#10;3CVsON6HeI8fqQGbBB1FyQb877f4CY8jjlJKatzNkoZfW+YFJfqbxeG/GE4maZnzYzL9PMKHP5Ws&#10;TyV2a1aAfR/iJXI8kwkfdU9KD+YZz8gyeUURsxx946D05Cq2FwPPEBfLZQbh+joWb+2j48l0qnIa&#10;zafmmXnXzW/E0b+DfovZ/NUYt9ikaWG5jSBVnvFU57aqXf1x9fOWdGcq3ZbTd0Ydj+niDwAAAP//&#10;AwBQSwMEFAAGAAgAAAAhALLLrOLgAAAACQEAAA8AAABkcnMvZG93bnJldi54bWxMj8FOwzAQRO9I&#10;/IO1SNyokxRKm8apIBIIqeohKRdubrxNosbrKHbb8PcsJzjuzGj2TbaZbC8uOPrOkYJ4FoFAqp3p&#10;qFHwuX97WILwQZPRvSNU8I0eNvntTaZT465U4qUKjeAS8qlW0IYwpFL6ukWr/cwNSOwd3Wh14HNs&#10;pBn1lcttL5MoWkirO+IPrR6waLE+VWeroDiZV/leLqttWTyi6Xdfu/3HoNT93fSyBhFwCn9h+MVn&#10;dMiZ6eDOZLzoFfCQoOApnicg2F7NF6wcOBevkmeQeSb/L8h/AAAA//8DAFBLAQItABQABgAIAAAA&#10;IQC2gziS/gAAAOEBAAATAAAAAAAAAAAAAAAAAAAAAABbQ29udGVudF9UeXBlc10ueG1sUEsBAi0A&#10;FAAGAAgAAAAhADj9If/WAAAAlAEAAAsAAAAAAAAAAAAAAAAALwEAAF9yZWxzLy5yZWxzUEsBAi0A&#10;FAAGAAgAAAAhAI2SM5OOAgAAlAUAAA4AAAAAAAAAAAAAAAAALgIAAGRycy9lMm9Eb2MueG1sUEsB&#10;Ai0AFAAGAAgAAAAhALLLrOLgAAAACQEAAA8AAAAAAAAAAAAAAAAA6AQAAGRycy9kb3ducmV2Lnht&#10;bFBLBQYAAAAABAAEAPMAAAD1BQAAAAA=&#10;" filled="f" strokecolor="black [3213]" strokeweight=".5pt">
                <v:textbox>
                  <w:txbxContent>
                    <w:p w14:paraId="623BE7DF" w14:textId="77777777" w:rsidR="00E00459" w:rsidRPr="000B6226" w:rsidRDefault="00E00459" w:rsidP="00D87E61">
                      <w:pPr>
                        <w:rPr>
                          <w:sz w:val="24"/>
                          <w:szCs w:val="24"/>
                        </w:rPr>
                      </w:pPr>
                      <w:proofErr w:type="gramStart"/>
                      <w:r w:rsidRPr="000B6226">
                        <w:rPr>
                          <w:sz w:val="24"/>
                          <w:szCs w:val="24"/>
                        </w:rPr>
                        <w:t>Table 5.1.2.</w:t>
                      </w:r>
                      <w:proofErr w:type="gramEnd"/>
                      <w:r w:rsidRPr="000B6226">
                        <w:rPr>
                          <w:sz w:val="24"/>
                          <w:szCs w:val="24"/>
                        </w:rPr>
                        <w:t xml:space="preserve"> </w:t>
                      </w:r>
                      <w:proofErr w:type="gramStart"/>
                      <w:r w:rsidRPr="000B6226">
                        <w:rPr>
                          <w:sz w:val="24"/>
                          <w:szCs w:val="24"/>
                        </w:rPr>
                        <w:t>Changes in precipitation, snow residence time, growing season days, and net primary production (NPP) from historical to mid- 21</w:t>
                      </w:r>
                      <w:r w:rsidRPr="000B6226">
                        <w:rPr>
                          <w:sz w:val="24"/>
                          <w:szCs w:val="24"/>
                          <w:vertAlign w:val="superscript"/>
                        </w:rPr>
                        <w:t>st</w:t>
                      </w:r>
                      <w:r w:rsidRPr="000B6226">
                        <w:rPr>
                          <w:sz w:val="24"/>
                          <w:szCs w:val="24"/>
                        </w:rPr>
                        <w:t xml:space="preserve"> century conditions.</w:t>
                      </w:r>
                      <w:proofErr w:type="gramEnd"/>
                      <w:r w:rsidRPr="000B6226">
                        <w:rPr>
                          <w:sz w:val="24"/>
                          <w:szCs w:val="24"/>
                        </w:rPr>
                        <w:t xml:space="preserve"> Standard deviations are indicated in parentheses (n= 20 total simulation years at SC and RME, 13 simulation years at JDW). Growing season length is the period of initial leaf flush to complete leaf senescence simulated by Biome-BGC </w:t>
                      </w:r>
                      <w:proofErr w:type="spellStart"/>
                      <w:r w:rsidRPr="000B6226">
                        <w:rPr>
                          <w:sz w:val="24"/>
                          <w:szCs w:val="24"/>
                        </w:rPr>
                        <w:t>MuSo</w:t>
                      </w:r>
                      <w:proofErr w:type="spellEnd"/>
                      <w:r w:rsidRPr="000B6226">
                        <w:rPr>
                          <w:sz w:val="24"/>
                          <w:szCs w:val="24"/>
                        </w:rPr>
                        <w:t>.</w:t>
                      </w:r>
                    </w:p>
                    <w:p w14:paraId="2F3B39D1" w14:textId="77777777" w:rsidR="00E00459" w:rsidRPr="000B6226" w:rsidRDefault="00E00459" w:rsidP="00D87E61">
                      <w:pPr>
                        <w:rPr>
                          <w:sz w:val="24"/>
                          <w:szCs w:val="24"/>
                        </w:rPr>
                      </w:pPr>
                    </w:p>
                    <w:tbl>
                      <w:tblPr>
                        <w:tblStyle w:val="TableGrid"/>
                        <w:tblW w:w="9180" w:type="dxa"/>
                        <w:tblLook w:val="04A0" w:firstRow="1" w:lastRow="0" w:firstColumn="1" w:lastColumn="0" w:noHBand="0" w:noVBand="1"/>
                      </w:tblPr>
                      <w:tblGrid>
                        <w:gridCol w:w="1343"/>
                        <w:gridCol w:w="1205"/>
                        <w:gridCol w:w="929"/>
                        <w:gridCol w:w="1137"/>
                        <w:gridCol w:w="1128"/>
                        <w:gridCol w:w="1161"/>
                        <w:gridCol w:w="1118"/>
                        <w:gridCol w:w="1159"/>
                      </w:tblGrid>
                      <w:tr w:rsidR="00E00459" w:rsidRPr="000B6226" w14:paraId="2E3ABC42" w14:textId="77777777" w:rsidTr="000B6226">
                        <w:trPr>
                          <w:trHeight w:val="1152"/>
                        </w:trPr>
                        <w:tc>
                          <w:tcPr>
                            <w:tcW w:w="1429" w:type="dxa"/>
                            <w:tcBorders>
                              <w:top w:val="single" w:sz="4" w:space="0" w:color="auto"/>
                              <w:left w:val="nil"/>
                              <w:bottom w:val="single" w:sz="4" w:space="0" w:color="auto"/>
                              <w:right w:val="nil"/>
                            </w:tcBorders>
                            <w:vAlign w:val="center"/>
                          </w:tcPr>
                          <w:p w14:paraId="0E25DEAC" w14:textId="77777777" w:rsidR="00E00459" w:rsidRPr="000B6226" w:rsidRDefault="00E00459" w:rsidP="000B6226">
                            <w:pPr>
                              <w:jc w:val="center"/>
                            </w:pPr>
                            <w:r w:rsidRPr="000B6226">
                              <w:t>Site</w:t>
                            </w:r>
                          </w:p>
                        </w:tc>
                        <w:tc>
                          <w:tcPr>
                            <w:tcW w:w="1040" w:type="dxa"/>
                            <w:tcBorders>
                              <w:top w:val="single" w:sz="4" w:space="0" w:color="auto"/>
                              <w:left w:val="nil"/>
                              <w:bottom w:val="single" w:sz="4" w:space="0" w:color="auto"/>
                              <w:right w:val="nil"/>
                            </w:tcBorders>
                            <w:vAlign w:val="center"/>
                          </w:tcPr>
                          <w:p w14:paraId="5DDC147F" w14:textId="77777777" w:rsidR="00E00459" w:rsidRPr="000B6226" w:rsidRDefault="00E00459" w:rsidP="000B6226">
                            <w:pPr>
                              <w:jc w:val="center"/>
                            </w:pPr>
                            <w:r w:rsidRPr="000B6226">
                              <w:t>Measured</w:t>
                            </w:r>
                          </w:p>
                          <w:p w14:paraId="5F0B25D3" w14:textId="77777777" w:rsidR="00E00459" w:rsidRPr="000B6226" w:rsidRDefault="00E00459" w:rsidP="000B6226">
                            <w:pPr>
                              <w:jc w:val="center"/>
                            </w:pPr>
                            <w:r w:rsidRPr="000B6226">
                              <w:t xml:space="preserve">uniform </w:t>
                            </w:r>
                            <w:proofErr w:type="spellStart"/>
                            <w:r w:rsidRPr="000B6226">
                              <w:t>precip</w:t>
                            </w:r>
                            <w:proofErr w:type="spellEnd"/>
                          </w:p>
                          <w:p w14:paraId="49B6F9C0" w14:textId="77777777" w:rsidR="00E00459" w:rsidRPr="000B6226" w:rsidRDefault="00E00459" w:rsidP="000B6226">
                            <w:pPr>
                              <w:jc w:val="center"/>
                            </w:pPr>
                            <w:r w:rsidRPr="000B6226">
                              <w:t>(mm)</w:t>
                            </w:r>
                          </w:p>
                        </w:tc>
                        <w:tc>
                          <w:tcPr>
                            <w:tcW w:w="999" w:type="dxa"/>
                            <w:tcBorders>
                              <w:top w:val="single" w:sz="4" w:space="0" w:color="auto"/>
                              <w:left w:val="nil"/>
                              <w:bottom w:val="single" w:sz="4" w:space="0" w:color="auto"/>
                              <w:right w:val="nil"/>
                            </w:tcBorders>
                            <w:vAlign w:val="center"/>
                          </w:tcPr>
                          <w:p w14:paraId="0B981C63" w14:textId="77777777" w:rsidR="00E00459" w:rsidRPr="000B6226" w:rsidRDefault="00E00459" w:rsidP="000B6226">
                            <w:pPr>
                              <w:jc w:val="center"/>
                            </w:pPr>
                            <w:r w:rsidRPr="000B6226">
                              <w:t>Drift factor</w:t>
                            </w:r>
                          </w:p>
                        </w:tc>
                        <w:tc>
                          <w:tcPr>
                            <w:tcW w:w="1140" w:type="dxa"/>
                            <w:tcBorders>
                              <w:top w:val="single" w:sz="4" w:space="0" w:color="auto"/>
                              <w:left w:val="nil"/>
                              <w:bottom w:val="single" w:sz="4" w:space="0" w:color="auto"/>
                              <w:right w:val="nil"/>
                            </w:tcBorders>
                            <w:vAlign w:val="center"/>
                          </w:tcPr>
                          <w:p w14:paraId="6585A913" w14:textId="77777777" w:rsidR="00E00459" w:rsidRPr="000B6226" w:rsidRDefault="00E00459" w:rsidP="000B6226">
                            <w:pPr>
                              <w:jc w:val="center"/>
                            </w:pPr>
                            <w:r w:rsidRPr="000B6226">
                              <w:t xml:space="preserve">Historical effective </w:t>
                            </w:r>
                            <w:proofErr w:type="spellStart"/>
                            <w:r w:rsidRPr="000B6226">
                              <w:t>precip</w:t>
                            </w:r>
                            <w:proofErr w:type="spellEnd"/>
                          </w:p>
                          <w:p w14:paraId="53B4370F" w14:textId="77777777" w:rsidR="00E00459" w:rsidRPr="000B6226" w:rsidRDefault="00E00459" w:rsidP="000B6226">
                            <w:pPr>
                              <w:jc w:val="center"/>
                            </w:pPr>
                            <w:r w:rsidRPr="000B6226">
                              <w:t>(mm)</w:t>
                            </w:r>
                          </w:p>
                        </w:tc>
                        <w:tc>
                          <w:tcPr>
                            <w:tcW w:w="1161" w:type="dxa"/>
                            <w:tcBorders>
                              <w:top w:val="single" w:sz="4" w:space="0" w:color="auto"/>
                              <w:left w:val="nil"/>
                              <w:bottom w:val="single" w:sz="4" w:space="0" w:color="auto"/>
                              <w:right w:val="nil"/>
                            </w:tcBorders>
                            <w:vAlign w:val="center"/>
                          </w:tcPr>
                          <w:p w14:paraId="43B12FA3" w14:textId="77777777" w:rsidR="00E00459" w:rsidRPr="000B6226" w:rsidRDefault="00E00459" w:rsidP="000B6226">
                            <w:pPr>
                              <w:jc w:val="center"/>
                            </w:pPr>
                            <w:r w:rsidRPr="000B6226">
                              <w:t>Mid-century effective</w:t>
                            </w:r>
                          </w:p>
                          <w:p w14:paraId="7F7D5D59" w14:textId="77777777" w:rsidR="00E00459" w:rsidRPr="000B6226" w:rsidRDefault="00E00459" w:rsidP="000B6226">
                            <w:pPr>
                              <w:jc w:val="center"/>
                            </w:pPr>
                            <w:proofErr w:type="spellStart"/>
                            <w:r w:rsidRPr="000B6226">
                              <w:t>precip</w:t>
                            </w:r>
                            <w:proofErr w:type="spellEnd"/>
                            <w:r w:rsidRPr="000B6226">
                              <w:t xml:space="preserve"> (mm)</w:t>
                            </w:r>
                          </w:p>
                        </w:tc>
                        <w:tc>
                          <w:tcPr>
                            <w:tcW w:w="1004" w:type="dxa"/>
                            <w:tcBorders>
                              <w:top w:val="single" w:sz="4" w:space="0" w:color="auto"/>
                              <w:left w:val="nil"/>
                              <w:bottom w:val="single" w:sz="4" w:space="0" w:color="auto"/>
                              <w:right w:val="nil"/>
                            </w:tcBorders>
                            <w:vAlign w:val="center"/>
                          </w:tcPr>
                          <w:p w14:paraId="07731712" w14:textId="77777777" w:rsidR="00E00459" w:rsidRPr="000B6226" w:rsidRDefault="00E00459" w:rsidP="000B6226">
                            <w:pPr>
                              <w:jc w:val="center"/>
                            </w:pPr>
                            <w:r w:rsidRPr="000B6226">
                              <w:t>Snow pack residence (days)</w:t>
                            </w:r>
                          </w:p>
                        </w:tc>
                        <w:tc>
                          <w:tcPr>
                            <w:tcW w:w="1158" w:type="dxa"/>
                            <w:tcBorders>
                              <w:top w:val="single" w:sz="4" w:space="0" w:color="auto"/>
                              <w:left w:val="nil"/>
                              <w:bottom w:val="single" w:sz="4" w:space="0" w:color="auto"/>
                              <w:right w:val="nil"/>
                            </w:tcBorders>
                            <w:vAlign w:val="center"/>
                          </w:tcPr>
                          <w:p w14:paraId="6548CB34" w14:textId="77777777" w:rsidR="00E00459" w:rsidRPr="000B6226" w:rsidRDefault="00E00459" w:rsidP="000B6226">
                            <w:pPr>
                              <w:jc w:val="center"/>
                            </w:pPr>
                            <w:r w:rsidRPr="000B6226">
                              <w:t>Growing season length</w:t>
                            </w:r>
                          </w:p>
                          <w:p w14:paraId="34A8768A" w14:textId="77777777" w:rsidR="00E00459" w:rsidRPr="000B6226" w:rsidRDefault="00E00459" w:rsidP="000B6226">
                            <w:pPr>
                              <w:jc w:val="center"/>
                            </w:pPr>
                            <w:r w:rsidRPr="000B6226">
                              <w:t>(days)</w:t>
                            </w:r>
                          </w:p>
                        </w:tc>
                        <w:tc>
                          <w:tcPr>
                            <w:tcW w:w="1249" w:type="dxa"/>
                            <w:tcBorders>
                              <w:top w:val="single" w:sz="4" w:space="0" w:color="auto"/>
                              <w:left w:val="nil"/>
                              <w:bottom w:val="single" w:sz="4" w:space="0" w:color="auto"/>
                              <w:right w:val="nil"/>
                            </w:tcBorders>
                            <w:vAlign w:val="center"/>
                          </w:tcPr>
                          <w:p w14:paraId="3DD84E25" w14:textId="77777777" w:rsidR="00E00459" w:rsidRPr="000B6226" w:rsidRDefault="00E00459" w:rsidP="000B6226">
                            <w:pPr>
                              <w:jc w:val="center"/>
                            </w:pPr>
                            <w:r w:rsidRPr="000B6226">
                              <w:t>NPP                      (g C m</w:t>
                            </w:r>
                            <w:r w:rsidRPr="000B6226">
                              <w:rPr>
                                <w:vertAlign w:val="superscript"/>
                              </w:rPr>
                              <w:t>-2</w:t>
                            </w:r>
                            <w:r w:rsidRPr="000B6226">
                              <w:t xml:space="preserve"> yr</w:t>
                            </w:r>
                            <w:r w:rsidRPr="000B6226">
                              <w:rPr>
                                <w:vertAlign w:val="superscript"/>
                              </w:rPr>
                              <w:t>-1</w:t>
                            </w:r>
                            <w:r w:rsidRPr="000B6226">
                              <w:t>)</w:t>
                            </w:r>
                            <w:r w:rsidRPr="000B6226">
                              <w:br/>
                              <w:t>(% change)</w:t>
                            </w:r>
                          </w:p>
                        </w:tc>
                      </w:tr>
                      <w:tr w:rsidR="00E00459" w:rsidRPr="000B6226" w14:paraId="7C3FE902" w14:textId="77777777" w:rsidTr="000B6226">
                        <w:trPr>
                          <w:trHeight w:val="611"/>
                        </w:trPr>
                        <w:tc>
                          <w:tcPr>
                            <w:tcW w:w="1429" w:type="dxa"/>
                            <w:tcBorders>
                              <w:top w:val="single" w:sz="4" w:space="0" w:color="auto"/>
                              <w:left w:val="nil"/>
                              <w:bottom w:val="nil"/>
                              <w:right w:val="nil"/>
                            </w:tcBorders>
                          </w:tcPr>
                          <w:p w14:paraId="1E54E926" w14:textId="77777777" w:rsidR="00E00459" w:rsidRPr="000B6226" w:rsidRDefault="00E00459" w:rsidP="000B6226">
                            <w:r w:rsidRPr="000B6226">
                              <w:t>Sheep Creek (SC)</w:t>
                            </w:r>
                          </w:p>
                        </w:tc>
                        <w:tc>
                          <w:tcPr>
                            <w:tcW w:w="1040" w:type="dxa"/>
                            <w:tcBorders>
                              <w:top w:val="single" w:sz="4" w:space="0" w:color="auto"/>
                              <w:left w:val="nil"/>
                              <w:bottom w:val="nil"/>
                              <w:right w:val="nil"/>
                            </w:tcBorders>
                          </w:tcPr>
                          <w:p w14:paraId="3A8120FC" w14:textId="77777777" w:rsidR="00E00459" w:rsidRPr="000B6226" w:rsidRDefault="00E00459" w:rsidP="000B6226">
                            <w:pPr>
                              <w:jc w:val="center"/>
                            </w:pPr>
                            <w:r w:rsidRPr="000B6226">
                              <w:t>446 (130)</w:t>
                            </w:r>
                          </w:p>
                        </w:tc>
                        <w:tc>
                          <w:tcPr>
                            <w:tcW w:w="999" w:type="dxa"/>
                            <w:tcBorders>
                              <w:top w:val="single" w:sz="4" w:space="0" w:color="auto"/>
                              <w:left w:val="nil"/>
                              <w:bottom w:val="nil"/>
                              <w:right w:val="nil"/>
                            </w:tcBorders>
                          </w:tcPr>
                          <w:p w14:paraId="06DB36A5" w14:textId="77777777" w:rsidR="00E00459" w:rsidRPr="000B6226" w:rsidRDefault="00E00459" w:rsidP="000B6226">
                            <w:pPr>
                              <w:jc w:val="center"/>
                            </w:pPr>
                            <w:r w:rsidRPr="000B6226">
                              <w:t>3.98</w:t>
                            </w:r>
                          </w:p>
                        </w:tc>
                        <w:tc>
                          <w:tcPr>
                            <w:tcW w:w="1140" w:type="dxa"/>
                            <w:tcBorders>
                              <w:top w:val="single" w:sz="4" w:space="0" w:color="auto"/>
                              <w:left w:val="nil"/>
                              <w:bottom w:val="nil"/>
                              <w:right w:val="nil"/>
                            </w:tcBorders>
                          </w:tcPr>
                          <w:p w14:paraId="22CC1C47" w14:textId="77777777" w:rsidR="00E00459" w:rsidRPr="000B6226" w:rsidRDefault="00E00459" w:rsidP="000B6226">
                            <w:pPr>
                              <w:jc w:val="center"/>
                            </w:pPr>
                            <w:r w:rsidRPr="000B6226">
                              <w:t>1030 (412)</w:t>
                            </w:r>
                          </w:p>
                        </w:tc>
                        <w:tc>
                          <w:tcPr>
                            <w:tcW w:w="1161" w:type="dxa"/>
                            <w:tcBorders>
                              <w:top w:val="single" w:sz="4" w:space="0" w:color="auto"/>
                              <w:left w:val="nil"/>
                              <w:bottom w:val="nil"/>
                              <w:right w:val="nil"/>
                            </w:tcBorders>
                          </w:tcPr>
                          <w:p w14:paraId="0B659C73" w14:textId="77777777" w:rsidR="00E00459" w:rsidRPr="000B6226" w:rsidRDefault="00E00459" w:rsidP="000B6226">
                            <w:pPr>
                              <w:jc w:val="center"/>
                            </w:pPr>
                            <w:r w:rsidRPr="000B6226">
                              <w:t>757 (321)</w:t>
                            </w:r>
                          </w:p>
                        </w:tc>
                        <w:tc>
                          <w:tcPr>
                            <w:tcW w:w="1004" w:type="dxa"/>
                            <w:tcBorders>
                              <w:top w:val="single" w:sz="4" w:space="0" w:color="auto"/>
                              <w:left w:val="nil"/>
                              <w:bottom w:val="nil"/>
                              <w:right w:val="nil"/>
                            </w:tcBorders>
                          </w:tcPr>
                          <w:p w14:paraId="542F9449" w14:textId="77777777" w:rsidR="00E00459" w:rsidRPr="000B6226" w:rsidRDefault="00E00459" w:rsidP="000B6226">
                            <w:pPr>
                              <w:jc w:val="center"/>
                            </w:pPr>
                            <w:r w:rsidRPr="000B6226">
                              <w:t>-73 (20)</w:t>
                            </w:r>
                          </w:p>
                        </w:tc>
                        <w:tc>
                          <w:tcPr>
                            <w:tcW w:w="1158" w:type="dxa"/>
                            <w:tcBorders>
                              <w:top w:val="single" w:sz="4" w:space="0" w:color="auto"/>
                              <w:left w:val="nil"/>
                              <w:bottom w:val="nil"/>
                              <w:right w:val="nil"/>
                            </w:tcBorders>
                          </w:tcPr>
                          <w:p w14:paraId="40588A50" w14:textId="77777777" w:rsidR="00E00459" w:rsidRPr="000B6226" w:rsidRDefault="00E00459" w:rsidP="000B6226">
                            <w:pPr>
                              <w:jc w:val="center"/>
                            </w:pPr>
                            <w:r w:rsidRPr="000B6226">
                              <w:t>+13 (6)</w:t>
                            </w:r>
                          </w:p>
                        </w:tc>
                        <w:tc>
                          <w:tcPr>
                            <w:tcW w:w="1249" w:type="dxa"/>
                            <w:tcBorders>
                              <w:top w:val="single" w:sz="4" w:space="0" w:color="auto"/>
                              <w:left w:val="nil"/>
                              <w:bottom w:val="nil"/>
                              <w:right w:val="nil"/>
                            </w:tcBorders>
                          </w:tcPr>
                          <w:p w14:paraId="1FBEF814" w14:textId="77777777" w:rsidR="00E00459" w:rsidRPr="000B6226" w:rsidRDefault="00E00459" w:rsidP="000B6226">
                            <w:pPr>
                              <w:jc w:val="center"/>
                            </w:pPr>
                            <w:r w:rsidRPr="000B6226">
                              <w:t>-15.3</w:t>
                            </w:r>
                          </w:p>
                        </w:tc>
                      </w:tr>
                      <w:tr w:rsidR="00E00459" w:rsidRPr="000B6226" w14:paraId="0A19B32E" w14:textId="77777777" w:rsidTr="000B6226">
                        <w:trPr>
                          <w:trHeight w:val="594"/>
                        </w:trPr>
                        <w:tc>
                          <w:tcPr>
                            <w:tcW w:w="1429" w:type="dxa"/>
                            <w:tcBorders>
                              <w:top w:val="nil"/>
                              <w:left w:val="nil"/>
                              <w:bottom w:val="nil"/>
                              <w:right w:val="nil"/>
                            </w:tcBorders>
                          </w:tcPr>
                          <w:p w14:paraId="3ADAF873" w14:textId="77777777" w:rsidR="00E00459" w:rsidRPr="000B6226" w:rsidRDefault="00E00459" w:rsidP="000B6226">
                            <w:r w:rsidRPr="000B6226">
                              <w:t>Reynolds Mountain East (RME)</w:t>
                            </w:r>
                          </w:p>
                        </w:tc>
                        <w:tc>
                          <w:tcPr>
                            <w:tcW w:w="1040" w:type="dxa"/>
                            <w:tcBorders>
                              <w:top w:val="nil"/>
                              <w:left w:val="nil"/>
                              <w:bottom w:val="nil"/>
                              <w:right w:val="nil"/>
                            </w:tcBorders>
                          </w:tcPr>
                          <w:p w14:paraId="7D7A1E07" w14:textId="77777777" w:rsidR="00E00459" w:rsidRPr="000B6226" w:rsidRDefault="00E00459" w:rsidP="000B6226">
                            <w:pPr>
                              <w:jc w:val="center"/>
                            </w:pPr>
                            <w:r w:rsidRPr="000B6226">
                              <w:t>962 (188)</w:t>
                            </w:r>
                          </w:p>
                        </w:tc>
                        <w:tc>
                          <w:tcPr>
                            <w:tcW w:w="999" w:type="dxa"/>
                            <w:tcBorders>
                              <w:top w:val="nil"/>
                              <w:left w:val="nil"/>
                              <w:bottom w:val="nil"/>
                              <w:right w:val="nil"/>
                            </w:tcBorders>
                          </w:tcPr>
                          <w:p w14:paraId="50DEF2F8" w14:textId="77777777" w:rsidR="00E00459" w:rsidRPr="000B6226" w:rsidRDefault="00E00459" w:rsidP="000B6226">
                            <w:pPr>
                              <w:jc w:val="center"/>
                            </w:pPr>
                            <w:r w:rsidRPr="000B6226">
                              <w:t>1.45</w:t>
                            </w:r>
                          </w:p>
                        </w:tc>
                        <w:tc>
                          <w:tcPr>
                            <w:tcW w:w="1140" w:type="dxa"/>
                            <w:tcBorders>
                              <w:top w:val="nil"/>
                              <w:left w:val="nil"/>
                              <w:bottom w:val="nil"/>
                              <w:right w:val="nil"/>
                            </w:tcBorders>
                          </w:tcPr>
                          <w:p w14:paraId="141BFAD3" w14:textId="77777777" w:rsidR="00E00459" w:rsidRPr="000B6226" w:rsidRDefault="00E00459" w:rsidP="000B6226">
                            <w:pPr>
                              <w:jc w:val="center"/>
                            </w:pPr>
                            <w:r w:rsidRPr="000B6226">
                              <w:t>1180 (242)</w:t>
                            </w:r>
                          </w:p>
                        </w:tc>
                        <w:tc>
                          <w:tcPr>
                            <w:tcW w:w="1161" w:type="dxa"/>
                            <w:tcBorders>
                              <w:top w:val="nil"/>
                              <w:left w:val="nil"/>
                              <w:bottom w:val="nil"/>
                              <w:right w:val="nil"/>
                            </w:tcBorders>
                          </w:tcPr>
                          <w:p w14:paraId="10722541" w14:textId="77777777" w:rsidR="00E00459" w:rsidRPr="000B6226" w:rsidRDefault="00E00459" w:rsidP="000B6226">
                            <w:pPr>
                              <w:jc w:val="center"/>
                            </w:pPr>
                            <w:r w:rsidRPr="000B6226">
                              <w:t>1109 (227)</w:t>
                            </w:r>
                          </w:p>
                        </w:tc>
                        <w:tc>
                          <w:tcPr>
                            <w:tcW w:w="1004" w:type="dxa"/>
                            <w:tcBorders>
                              <w:top w:val="nil"/>
                              <w:left w:val="nil"/>
                              <w:bottom w:val="nil"/>
                              <w:right w:val="nil"/>
                            </w:tcBorders>
                          </w:tcPr>
                          <w:p w14:paraId="060BF5B9" w14:textId="77777777" w:rsidR="00E00459" w:rsidRPr="000B6226" w:rsidRDefault="00E00459" w:rsidP="000B6226">
                            <w:pPr>
                              <w:jc w:val="center"/>
                            </w:pPr>
                            <w:r w:rsidRPr="000B6226">
                              <w:t>-63 (20)</w:t>
                            </w:r>
                          </w:p>
                        </w:tc>
                        <w:tc>
                          <w:tcPr>
                            <w:tcW w:w="1158" w:type="dxa"/>
                            <w:tcBorders>
                              <w:top w:val="nil"/>
                              <w:left w:val="nil"/>
                              <w:bottom w:val="nil"/>
                              <w:right w:val="nil"/>
                            </w:tcBorders>
                          </w:tcPr>
                          <w:p w14:paraId="13DE7C26" w14:textId="77777777" w:rsidR="00E00459" w:rsidRPr="000B6226" w:rsidRDefault="00E00459" w:rsidP="000B6226">
                            <w:pPr>
                              <w:jc w:val="center"/>
                            </w:pPr>
                            <w:r w:rsidRPr="000B6226">
                              <w:t>+14 (8)</w:t>
                            </w:r>
                          </w:p>
                        </w:tc>
                        <w:tc>
                          <w:tcPr>
                            <w:tcW w:w="1249" w:type="dxa"/>
                            <w:tcBorders>
                              <w:top w:val="nil"/>
                              <w:left w:val="nil"/>
                              <w:bottom w:val="nil"/>
                              <w:right w:val="nil"/>
                            </w:tcBorders>
                          </w:tcPr>
                          <w:p w14:paraId="594D6B49" w14:textId="77777777" w:rsidR="00E00459" w:rsidRPr="000B6226" w:rsidRDefault="00E00459" w:rsidP="000B6226">
                            <w:pPr>
                              <w:jc w:val="center"/>
                            </w:pPr>
                            <w:r w:rsidRPr="000B6226">
                              <w:t>+4.5</w:t>
                            </w:r>
                          </w:p>
                        </w:tc>
                      </w:tr>
                      <w:tr w:rsidR="00E00459" w:rsidRPr="000B6226" w14:paraId="7AA24906" w14:textId="77777777" w:rsidTr="000B6226">
                        <w:trPr>
                          <w:trHeight w:val="522"/>
                        </w:trPr>
                        <w:tc>
                          <w:tcPr>
                            <w:tcW w:w="1429" w:type="dxa"/>
                            <w:tcBorders>
                              <w:top w:val="nil"/>
                              <w:left w:val="nil"/>
                              <w:bottom w:val="single" w:sz="4" w:space="0" w:color="auto"/>
                              <w:right w:val="nil"/>
                            </w:tcBorders>
                          </w:tcPr>
                          <w:p w14:paraId="16FB8F28" w14:textId="77777777" w:rsidR="00E00459" w:rsidRPr="000B6226" w:rsidRDefault="00E00459" w:rsidP="000B6226">
                            <w:r w:rsidRPr="000B6226">
                              <w:t>Johnston Draw (JDW)</w:t>
                            </w:r>
                          </w:p>
                        </w:tc>
                        <w:tc>
                          <w:tcPr>
                            <w:tcW w:w="1040" w:type="dxa"/>
                            <w:tcBorders>
                              <w:top w:val="nil"/>
                              <w:left w:val="nil"/>
                              <w:bottom w:val="single" w:sz="4" w:space="0" w:color="auto"/>
                              <w:right w:val="nil"/>
                            </w:tcBorders>
                          </w:tcPr>
                          <w:p w14:paraId="4BAFA1C9" w14:textId="77777777" w:rsidR="00E00459" w:rsidRPr="000B6226" w:rsidRDefault="00E00459" w:rsidP="000B6226">
                            <w:pPr>
                              <w:jc w:val="center"/>
                            </w:pPr>
                            <w:r w:rsidRPr="000B6226">
                              <w:t>685 (99)</w:t>
                            </w:r>
                          </w:p>
                        </w:tc>
                        <w:tc>
                          <w:tcPr>
                            <w:tcW w:w="999" w:type="dxa"/>
                            <w:tcBorders>
                              <w:top w:val="nil"/>
                              <w:left w:val="nil"/>
                              <w:bottom w:val="single" w:sz="4" w:space="0" w:color="auto"/>
                              <w:right w:val="nil"/>
                            </w:tcBorders>
                          </w:tcPr>
                          <w:p w14:paraId="2BDE74F6" w14:textId="77777777" w:rsidR="00E00459" w:rsidRPr="000B6226" w:rsidRDefault="00E00459" w:rsidP="000B6226">
                            <w:pPr>
                              <w:jc w:val="center"/>
                            </w:pPr>
                            <w:r w:rsidRPr="000B6226">
                              <w:t>2.17</w:t>
                            </w:r>
                          </w:p>
                        </w:tc>
                        <w:tc>
                          <w:tcPr>
                            <w:tcW w:w="1140" w:type="dxa"/>
                            <w:tcBorders>
                              <w:top w:val="nil"/>
                              <w:left w:val="nil"/>
                              <w:bottom w:val="single" w:sz="4" w:space="0" w:color="auto"/>
                              <w:right w:val="nil"/>
                            </w:tcBorders>
                          </w:tcPr>
                          <w:p w14:paraId="1039CC26" w14:textId="77777777" w:rsidR="00E00459" w:rsidRPr="000B6226" w:rsidRDefault="00E00459" w:rsidP="000B6226">
                            <w:pPr>
                              <w:jc w:val="center"/>
                            </w:pPr>
                            <w:r w:rsidRPr="000B6226">
                              <w:t>944 (134)</w:t>
                            </w:r>
                          </w:p>
                        </w:tc>
                        <w:tc>
                          <w:tcPr>
                            <w:tcW w:w="1161" w:type="dxa"/>
                            <w:tcBorders>
                              <w:top w:val="nil"/>
                              <w:left w:val="nil"/>
                              <w:bottom w:val="single" w:sz="4" w:space="0" w:color="auto"/>
                              <w:right w:val="nil"/>
                            </w:tcBorders>
                          </w:tcPr>
                          <w:p w14:paraId="14598BEC" w14:textId="77777777" w:rsidR="00E00459" w:rsidRPr="000B6226" w:rsidRDefault="00E00459" w:rsidP="000B6226">
                            <w:pPr>
                              <w:jc w:val="center"/>
                            </w:pPr>
                            <w:r w:rsidRPr="000B6226">
                              <w:t>810 (99)</w:t>
                            </w:r>
                          </w:p>
                        </w:tc>
                        <w:tc>
                          <w:tcPr>
                            <w:tcW w:w="1004" w:type="dxa"/>
                            <w:tcBorders>
                              <w:top w:val="nil"/>
                              <w:left w:val="nil"/>
                              <w:bottom w:val="single" w:sz="4" w:space="0" w:color="auto"/>
                              <w:right w:val="nil"/>
                            </w:tcBorders>
                          </w:tcPr>
                          <w:p w14:paraId="4A59A677" w14:textId="77777777" w:rsidR="00E00459" w:rsidRPr="000B6226" w:rsidRDefault="00E00459" w:rsidP="000B6226">
                            <w:pPr>
                              <w:jc w:val="center"/>
                            </w:pPr>
                            <w:r w:rsidRPr="000B6226">
                              <w:t>-80 (22)</w:t>
                            </w:r>
                          </w:p>
                        </w:tc>
                        <w:tc>
                          <w:tcPr>
                            <w:tcW w:w="1158" w:type="dxa"/>
                            <w:tcBorders>
                              <w:top w:val="nil"/>
                              <w:left w:val="nil"/>
                              <w:bottom w:val="single" w:sz="4" w:space="0" w:color="auto"/>
                              <w:right w:val="nil"/>
                            </w:tcBorders>
                          </w:tcPr>
                          <w:p w14:paraId="6C53F2E0" w14:textId="77777777" w:rsidR="00E00459" w:rsidRPr="000B6226" w:rsidRDefault="00E00459" w:rsidP="000B6226">
                            <w:pPr>
                              <w:jc w:val="center"/>
                            </w:pPr>
                            <w:r w:rsidRPr="000B6226">
                              <w:t>+15 (6)</w:t>
                            </w:r>
                          </w:p>
                        </w:tc>
                        <w:tc>
                          <w:tcPr>
                            <w:tcW w:w="1249" w:type="dxa"/>
                            <w:tcBorders>
                              <w:top w:val="nil"/>
                              <w:left w:val="nil"/>
                              <w:bottom w:val="single" w:sz="4" w:space="0" w:color="auto"/>
                              <w:right w:val="nil"/>
                            </w:tcBorders>
                          </w:tcPr>
                          <w:p w14:paraId="6B997ECC" w14:textId="77777777" w:rsidR="00E00459" w:rsidRPr="000B6226" w:rsidRDefault="00E00459" w:rsidP="000B6226">
                            <w:pPr>
                              <w:jc w:val="center"/>
                            </w:pPr>
                            <w:r w:rsidRPr="000B6226">
                              <w:t>-11.9</w:t>
                            </w:r>
                          </w:p>
                        </w:tc>
                      </w:tr>
                    </w:tbl>
                    <w:p w14:paraId="3ED86131" w14:textId="77777777" w:rsidR="00E00459" w:rsidRPr="000B6226" w:rsidRDefault="00E00459" w:rsidP="00D87E61">
                      <w:pPr>
                        <w:rPr>
                          <w:sz w:val="24"/>
                          <w:szCs w:val="24"/>
                        </w:rPr>
                      </w:pPr>
                    </w:p>
                    <w:p w14:paraId="0E1571F1" w14:textId="77777777" w:rsidR="00E00459" w:rsidRPr="007B2F2E" w:rsidRDefault="00E00459" w:rsidP="00D87E61">
                      <w:pPr>
                        <w:rPr>
                          <w:rFonts w:ascii="Helvetica" w:hAnsi="Helvetica"/>
                        </w:rPr>
                      </w:pPr>
                    </w:p>
                  </w:txbxContent>
                </v:textbox>
                <w10:wrap type="topAndBottom" anchorx="margin"/>
              </v:shape>
            </w:pict>
          </mc:Fallback>
        </mc:AlternateContent>
      </w:r>
      <w:r w:rsidRPr="003671C7">
        <w:rPr>
          <w:noProof/>
          <w:sz w:val="24"/>
          <w:szCs w:val="24"/>
        </w:rPr>
        <mc:AlternateContent>
          <mc:Choice Requires="wps">
            <w:drawing>
              <wp:anchor distT="0" distB="0" distL="114300" distR="114300" simplePos="0" relativeHeight="251659264" behindDoc="0" locked="0" layoutInCell="1" allowOverlap="1" wp14:anchorId="2115E155" wp14:editId="5F723A4E">
                <wp:simplePos x="0" y="0"/>
                <wp:positionH relativeFrom="column">
                  <wp:posOffset>0</wp:posOffset>
                </wp:positionH>
                <wp:positionV relativeFrom="paragraph">
                  <wp:posOffset>0</wp:posOffset>
                </wp:positionV>
                <wp:extent cx="5943600" cy="2860040"/>
                <wp:effectExtent l="0" t="0" r="25400" b="35560"/>
                <wp:wrapTopAndBottom/>
                <wp:docPr id="24" name="Text Box 24"/>
                <wp:cNvGraphicFramePr/>
                <a:graphic xmlns:a="http://schemas.openxmlformats.org/drawingml/2006/main">
                  <a:graphicData uri="http://schemas.microsoft.com/office/word/2010/wordprocessingShape">
                    <wps:wsp>
                      <wps:cNvSpPr txBox="1"/>
                      <wps:spPr>
                        <a:xfrm>
                          <a:off x="0" y="0"/>
                          <a:ext cx="5943600" cy="28600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BCDB2D4" w14:textId="77777777" w:rsidR="00E00459" w:rsidRPr="000B6226" w:rsidRDefault="00E00459" w:rsidP="00D87E61">
                            <w:pPr>
                              <w:rPr>
                                <w:rFonts w:cs="Times New Roman"/>
                                <w:sz w:val="24"/>
                                <w:szCs w:val="24"/>
                              </w:rPr>
                            </w:pPr>
                            <w:proofErr w:type="gramStart"/>
                            <w:r w:rsidRPr="000B6226">
                              <w:rPr>
                                <w:rFonts w:cs="Times New Roman"/>
                                <w:sz w:val="24"/>
                                <w:szCs w:val="24"/>
                              </w:rPr>
                              <w:t>Table 5.1.1.</w:t>
                            </w:r>
                            <w:proofErr w:type="gramEnd"/>
                            <w:r w:rsidRPr="000B6226">
                              <w:rPr>
                                <w:rFonts w:cs="Times New Roman"/>
                                <w:sz w:val="24"/>
                                <w:szCs w:val="24"/>
                              </w:rPr>
                              <w:t xml:space="preserve"> Site description and leaf area index (LAI) for Reynolds Mountain East (RME), Johnston Draw (JDW), and Sheep Creek (SC). Standard deviations are indicated in parentheses (n=20 simulation years at SC and RME, 13 simulation years at JDW).</w:t>
                            </w:r>
                          </w:p>
                          <w:p w14:paraId="4D524DB9" w14:textId="77777777" w:rsidR="00E00459" w:rsidRPr="000B6226" w:rsidRDefault="00E00459" w:rsidP="00D87E61">
                            <w:pPr>
                              <w:jc w:val="center"/>
                              <w:rPr>
                                <w:rFonts w:cs="Times New Roman"/>
                                <w:sz w:val="24"/>
                                <w:szCs w:val="24"/>
                              </w:rPr>
                            </w:pPr>
                          </w:p>
                          <w:tbl>
                            <w:tblPr>
                              <w:tblStyle w:val="TableGrid"/>
                              <w:tblW w:w="9076" w:type="dxa"/>
                              <w:tblLook w:val="04A0" w:firstRow="1" w:lastRow="0" w:firstColumn="1" w:lastColumn="0" w:noHBand="0" w:noVBand="1"/>
                            </w:tblPr>
                            <w:tblGrid>
                              <w:gridCol w:w="3317"/>
                              <w:gridCol w:w="1428"/>
                              <w:gridCol w:w="1428"/>
                              <w:gridCol w:w="1297"/>
                              <w:gridCol w:w="1606"/>
                            </w:tblGrid>
                            <w:tr w:rsidR="00E00459" w:rsidRPr="000B6226" w14:paraId="20604991" w14:textId="77777777" w:rsidTr="000B6226">
                              <w:trPr>
                                <w:trHeight w:val="314"/>
                              </w:trPr>
                              <w:tc>
                                <w:tcPr>
                                  <w:tcW w:w="3317" w:type="dxa"/>
                                  <w:tcBorders>
                                    <w:top w:val="single" w:sz="4" w:space="0" w:color="auto"/>
                                    <w:left w:val="nil"/>
                                    <w:bottom w:val="single" w:sz="4" w:space="0" w:color="auto"/>
                                    <w:right w:val="nil"/>
                                  </w:tcBorders>
                                </w:tcPr>
                                <w:p w14:paraId="697CA2D2" w14:textId="77777777" w:rsidR="00E00459" w:rsidRPr="000B6226" w:rsidRDefault="00E00459" w:rsidP="000B6226">
                                  <w:pPr>
                                    <w:jc w:val="center"/>
                                    <w:rPr>
                                      <w:rFonts w:cs="Times New Roman"/>
                                    </w:rPr>
                                  </w:pPr>
                                  <w:r w:rsidRPr="000B6226">
                                    <w:rPr>
                                      <w:rFonts w:cs="Times New Roman"/>
                                    </w:rPr>
                                    <w:t>Parameter</w:t>
                                  </w:r>
                                </w:p>
                              </w:tc>
                              <w:tc>
                                <w:tcPr>
                                  <w:tcW w:w="1428" w:type="dxa"/>
                                  <w:tcBorders>
                                    <w:top w:val="single" w:sz="4" w:space="0" w:color="auto"/>
                                    <w:left w:val="nil"/>
                                    <w:bottom w:val="single" w:sz="4" w:space="0" w:color="auto"/>
                                    <w:right w:val="nil"/>
                                  </w:tcBorders>
                                </w:tcPr>
                                <w:p w14:paraId="6D7F52B7" w14:textId="77777777" w:rsidR="00E00459" w:rsidRPr="000B6226" w:rsidRDefault="00E00459" w:rsidP="000B6226">
                                  <w:pPr>
                                    <w:jc w:val="center"/>
                                    <w:rPr>
                                      <w:rFonts w:cs="Times New Roman"/>
                                    </w:rPr>
                                  </w:pPr>
                                  <w:r w:rsidRPr="000B6226">
                                    <w:rPr>
                                      <w:rFonts w:cs="Times New Roman"/>
                                    </w:rPr>
                                    <w:t>RME</w:t>
                                  </w:r>
                                </w:p>
                              </w:tc>
                              <w:tc>
                                <w:tcPr>
                                  <w:tcW w:w="1428" w:type="dxa"/>
                                  <w:tcBorders>
                                    <w:top w:val="single" w:sz="4" w:space="0" w:color="auto"/>
                                    <w:left w:val="nil"/>
                                    <w:bottom w:val="single" w:sz="4" w:space="0" w:color="auto"/>
                                    <w:right w:val="nil"/>
                                  </w:tcBorders>
                                </w:tcPr>
                                <w:p w14:paraId="48951D0F" w14:textId="77777777" w:rsidR="00E00459" w:rsidRPr="000B6226" w:rsidRDefault="00E00459" w:rsidP="000B6226">
                                  <w:pPr>
                                    <w:jc w:val="center"/>
                                    <w:rPr>
                                      <w:rFonts w:cs="Times New Roman"/>
                                    </w:rPr>
                                  </w:pPr>
                                  <w:r w:rsidRPr="000B6226">
                                    <w:rPr>
                                      <w:rFonts w:cs="Times New Roman"/>
                                    </w:rPr>
                                    <w:t>JDW</w:t>
                                  </w:r>
                                </w:p>
                              </w:tc>
                              <w:tc>
                                <w:tcPr>
                                  <w:tcW w:w="1297" w:type="dxa"/>
                                  <w:tcBorders>
                                    <w:top w:val="single" w:sz="4" w:space="0" w:color="auto"/>
                                    <w:left w:val="nil"/>
                                    <w:bottom w:val="single" w:sz="4" w:space="0" w:color="auto"/>
                                    <w:right w:val="nil"/>
                                  </w:tcBorders>
                                </w:tcPr>
                                <w:p w14:paraId="1B88958E" w14:textId="77777777" w:rsidR="00E00459" w:rsidRPr="000B6226" w:rsidRDefault="00E00459" w:rsidP="000B6226">
                                  <w:pPr>
                                    <w:jc w:val="center"/>
                                    <w:rPr>
                                      <w:rFonts w:cs="Times New Roman"/>
                                    </w:rPr>
                                  </w:pPr>
                                  <w:r w:rsidRPr="000B6226">
                                    <w:rPr>
                                      <w:rFonts w:cs="Times New Roman"/>
                                    </w:rPr>
                                    <w:t>SC</w:t>
                                  </w:r>
                                </w:p>
                              </w:tc>
                              <w:tc>
                                <w:tcPr>
                                  <w:tcW w:w="1606" w:type="dxa"/>
                                  <w:tcBorders>
                                    <w:top w:val="single" w:sz="4" w:space="0" w:color="auto"/>
                                    <w:left w:val="nil"/>
                                    <w:bottom w:val="single" w:sz="4" w:space="0" w:color="auto"/>
                                    <w:right w:val="nil"/>
                                  </w:tcBorders>
                                </w:tcPr>
                                <w:p w14:paraId="61DE188A" w14:textId="77777777" w:rsidR="00E00459" w:rsidRPr="000B6226" w:rsidRDefault="00E00459" w:rsidP="000B6226">
                                  <w:pPr>
                                    <w:jc w:val="center"/>
                                    <w:rPr>
                                      <w:rFonts w:cs="Times New Roman"/>
                                    </w:rPr>
                                  </w:pPr>
                                  <w:r w:rsidRPr="000B6226">
                                    <w:rPr>
                                      <w:rFonts w:cs="Times New Roman"/>
                                    </w:rPr>
                                    <w:t>Method</w:t>
                                  </w:r>
                                </w:p>
                              </w:tc>
                            </w:tr>
                            <w:tr w:rsidR="00E00459" w:rsidRPr="000B6226" w14:paraId="3BF0AB7C" w14:textId="77777777" w:rsidTr="000B6226">
                              <w:trPr>
                                <w:trHeight w:val="377"/>
                              </w:trPr>
                              <w:tc>
                                <w:tcPr>
                                  <w:tcW w:w="3317" w:type="dxa"/>
                                  <w:tcBorders>
                                    <w:top w:val="single" w:sz="4" w:space="0" w:color="auto"/>
                                    <w:left w:val="nil"/>
                                    <w:bottom w:val="nil"/>
                                    <w:right w:val="nil"/>
                                  </w:tcBorders>
                                </w:tcPr>
                                <w:p w14:paraId="28F2F494" w14:textId="77777777" w:rsidR="00E00459" w:rsidRPr="000B6226" w:rsidRDefault="00E00459" w:rsidP="000B6226">
                                  <w:pPr>
                                    <w:jc w:val="center"/>
                                    <w:rPr>
                                      <w:rFonts w:cs="Times New Roman"/>
                                    </w:rPr>
                                  </w:pPr>
                                  <w:r w:rsidRPr="000B6226">
                                    <w:rPr>
                                      <w:rFonts w:cs="Times New Roman"/>
                                    </w:rPr>
                                    <w:t>Elevation (m)</w:t>
                                  </w:r>
                                </w:p>
                              </w:tc>
                              <w:tc>
                                <w:tcPr>
                                  <w:tcW w:w="1428" w:type="dxa"/>
                                  <w:tcBorders>
                                    <w:top w:val="single" w:sz="4" w:space="0" w:color="auto"/>
                                    <w:left w:val="nil"/>
                                    <w:bottom w:val="nil"/>
                                    <w:right w:val="nil"/>
                                  </w:tcBorders>
                                </w:tcPr>
                                <w:p w14:paraId="0B9D8E63" w14:textId="77777777" w:rsidR="00E00459" w:rsidRPr="000B6226" w:rsidRDefault="00E00459" w:rsidP="000B6226">
                                  <w:pPr>
                                    <w:jc w:val="center"/>
                                    <w:rPr>
                                      <w:rFonts w:cs="Times New Roman"/>
                                    </w:rPr>
                                  </w:pPr>
                                  <w:r w:rsidRPr="000B6226">
                                    <w:rPr>
                                      <w:rFonts w:cs="Times New Roman"/>
                                    </w:rPr>
                                    <w:t>2038</w:t>
                                  </w:r>
                                </w:p>
                              </w:tc>
                              <w:tc>
                                <w:tcPr>
                                  <w:tcW w:w="1428" w:type="dxa"/>
                                  <w:tcBorders>
                                    <w:top w:val="single" w:sz="4" w:space="0" w:color="auto"/>
                                    <w:left w:val="nil"/>
                                    <w:bottom w:val="nil"/>
                                    <w:right w:val="nil"/>
                                  </w:tcBorders>
                                </w:tcPr>
                                <w:p w14:paraId="366C1D6B" w14:textId="77777777" w:rsidR="00E00459" w:rsidRPr="000B6226" w:rsidRDefault="00E00459" w:rsidP="000B6226">
                                  <w:pPr>
                                    <w:jc w:val="center"/>
                                    <w:rPr>
                                      <w:rFonts w:cs="Times New Roman"/>
                                    </w:rPr>
                                  </w:pPr>
                                  <w:r w:rsidRPr="000B6226">
                                    <w:rPr>
                                      <w:rFonts w:cs="Times New Roman"/>
                                    </w:rPr>
                                    <w:t>1782</w:t>
                                  </w:r>
                                </w:p>
                              </w:tc>
                              <w:tc>
                                <w:tcPr>
                                  <w:tcW w:w="1297" w:type="dxa"/>
                                  <w:tcBorders>
                                    <w:top w:val="single" w:sz="4" w:space="0" w:color="auto"/>
                                    <w:left w:val="nil"/>
                                    <w:bottom w:val="nil"/>
                                    <w:right w:val="nil"/>
                                  </w:tcBorders>
                                </w:tcPr>
                                <w:p w14:paraId="6CB16736" w14:textId="77777777" w:rsidR="00E00459" w:rsidRPr="000B6226" w:rsidRDefault="00E00459" w:rsidP="000B6226">
                                  <w:pPr>
                                    <w:jc w:val="center"/>
                                    <w:rPr>
                                      <w:rFonts w:cs="Times New Roman"/>
                                    </w:rPr>
                                  </w:pPr>
                                  <w:r w:rsidRPr="000B6226">
                                    <w:rPr>
                                      <w:rFonts w:cs="Times New Roman"/>
                                    </w:rPr>
                                    <w:t>1817</w:t>
                                  </w:r>
                                </w:p>
                              </w:tc>
                              <w:tc>
                                <w:tcPr>
                                  <w:tcW w:w="1606" w:type="dxa"/>
                                  <w:tcBorders>
                                    <w:top w:val="single" w:sz="4" w:space="0" w:color="auto"/>
                                    <w:left w:val="nil"/>
                                    <w:bottom w:val="nil"/>
                                    <w:right w:val="nil"/>
                                  </w:tcBorders>
                                </w:tcPr>
                                <w:p w14:paraId="6CD17E8C" w14:textId="77777777" w:rsidR="00E00459" w:rsidRPr="000B6226" w:rsidRDefault="00E00459" w:rsidP="000B6226">
                                  <w:pPr>
                                    <w:jc w:val="center"/>
                                    <w:rPr>
                                      <w:rFonts w:cs="Times New Roman"/>
                                    </w:rPr>
                                  </w:pPr>
                                  <w:r w:rsidRPr="000B6226">
                                    <w:rPr>
                                      <w:rFonts w:cs="Times New Roman"/>
                                    </w:rPr>
                                    <w:t>---</w:t>
                                  </w:r>
                                </w:p>
                              </w:tc>
                            </w:tr>
                            <w:tr w:rsidR="00E00459" w:rsidRPr="000B6226" w14:paraId="6FD7631E" w14:textId="77777777" w:rsidTr="000B6226">
                              <w:trPr>
                                <w:trHeight w:val="423"/>
                              </w:trPr>
                              <w:tc>
                                <w:tcPr>
                                  <w:tcW w:w="3317" w:type="dxa"/>
                                  <w:tcBorders>
                                    <w:top w:val="nil"/>
                                    <w:left w:val="nil"/>
                                    <w:bottom w:val="nil"/>
                                    <w:right w:val="nil"/>
                                  </w:tcBorders>
                                </w:tcPr>
                                <w:p w14:paraId="1AEF79CF" w14:textId="77777777" w:rsidR="00E00459" w:rsidRPr="000B6226" w:rsidRDefault="00E00459" w:rsidP="000B6226">
                                  <w:pPr>
                                    <w:jc w:val="center"/>
                                    <w:rPr>
                                      <w:rFonts w:cs="Times New Roman"/>
                                    </w:rPr>
                                  </w:pPr>
                                  <w:r w:rsidRPr="000B6226">
                                    <w:rPr>
                                      <w:rFonts w:cs="Times New Roman"/>
                                    </w:rPr>
                                    <w:t>Mean annual air temperature (°C)</w:t>
                                  </w:r>
                                </w:p>
                              </w:tc>
                              <w:tc>
                                <w:tcPr>
                                  <w:tcW w:w="1428" w:type="dxa"/>
                                  <w:tcBorders>
                                    <w:top w:val="nil"/>
                                    <w:left w:val="nil"/>
                                    <w:bottom w:val="nil"/>
                                    <w:right w:val="nil"/>
                                  </w:tcBorders>
                                </w:tcPr>
                                <w:p w14:paraId="7020B1CB" w14:textId="77777777" w:rsidR="00E00459" w:rsidRPr="000B6226" w:rsidRDefault="00E00459" w:rsidP="000B6226">
                                  <w:pPr>
                                    <w:jc w:val="center"/>
                                    <w:rPr>
                                      <w:rFonts w:cs="Times New Roman"/>
                                    </w:rPr>
                                  </w:pPr>
                                  <w:r w:rsidRPr="000B6226">
                                    <w:rPr>
                                      <w:rFonts w:cs="Times New Roman"/>
                                    </w:rPr>
                                    <w:t>5.3 (0.6)</w:t>
                                  </w:r>
                                </w:p>
                              </w:tc>
                              <w:tc>
                                <w:tcPr>
                                  <w:tcW w:w="1428" w:type="dxa"/>
                                  <w:tcBorders>
                                    <w:top w:val="nil"/>
                                    <w:left w:val="nil"/>
                                    <w:bottom w:val="nil"/>
                                    <w:right w:val="nil"/>
                                  </w:tcBorders>
                                </w:tcPr>
                                <w:p w14:paraId="3151B068" w14:textId="77777777" w:rsidR="00E00459" w:rsidRPr="000B6226" w:rsidRDefault="00E00459" w:rsidP="000B6226">
                                  <w:pPr>
                                    <w:jc w:val="center"/>
                                    <w:rPr>
                                      <w:rFonts w:cs="Times New Roman"/>
                                    </w:rPr>
                                  </w:pPr>
                                  <w:r w:rsidRPr="000B6226">
                                    <w:rPr>
                                      <w:rFonts w:cs="Times New Roman"/>
                                    </w:rPr>
                                    <w:t>7.2 (0.8)</w:t>
                                  </w:r>
                                </w:p>
                              </w:tc>
                              <w:tc>
                                <w:tcPr>
                                  <w:tcW w:w="1297" w:type="dxa"/>
                                  <w:tcBorders>
                                    <w:top w:val="nil"/>
                                    <w:left w:val="nil"/>
                                    <w:bottom w:val="nil"/>
                                    <w:right w:val="nil"/>
                                  </w:tcBorders>
                                </w:tcPr>
                                <w:p w14:paraId="25E962C5" w14:textId="77777777" w:rsidR="00E00459" w:rsidRPr="000B6226" w:rsidRDefault="00E00459" w:rsidP="000B6226">
                                  <w:pPr>
                                    <w:jc w:val="center"/>
                                    <w:rPr>
                                      <w:rFonts w:cs="Times New Roman"/>
                                    </w:rPr>
                                  </w:pPr>
                                  <w:r w:rsidRPr="000B6226">
                                    <w:rPr>
                                      <w:rFonts w:cs="Times New Roman"/>
                                    </w:rPr>
                                    <w:t>7.1 (0.7)</w:t>
                                  </w:r>
                                </w:p>
                              </w:tc>
                              <w:tc>
                                <w:tcPr>
                                  <w:tcW w:w="1606" w:type="dxa"/>
                                  <w:tcBorders>
                                    <w:top w:val="nil"/>
                                    <w:left w:val="nil"/>
                                    <w:bottom w:val="nil"/>
                                    <w:right w:val="nil"/>
                                  </w:tcBorders>
                                </w:tcPr>
                                <w:p w14:paraId="057EE301" w14:textId="77777777" w:rsidR="00E00459" w:rsidRPr="000B6226" w:rsidRDefault="00E00459" w:rsidP="000B6226">
                                  <w:pPr>
                                    <w:jc w:val="center"/>
                                    <w:rPr>
                                      <w:rFonts w:cs="Times New Roman"/>
                                    </w:rPr>
                                  </w:pPr>
                                  <w:r w:rsidRPr="000B6226">
                                    <w:rPr>
                                      <w:rFonts w:cs="Times New Roman"/>
                                    </w:rPr>
                                    <w:t>Historical mean</w:t>
                                  </w:r>
                                </w:p>
                              </w:tc>
                            </w:tr>
                            <w:tr w:rsidR="00E00459" w:rsidRPr="000B6226" w14:paraId="48368BAE" w14:textId="77777777" w:rsidTr="000B6226">
                              <w:trPr>
                                <w:trHeight w:val="405"/>
                              </w:trPr>
                              <w:tc>
                                <w:tcPr>
                                  <w:tcW w:w="3317" w:type="dxa"/>
                                  <w:tcBorders>
                                    <w:top w:val="nil"/>
                                    <w:left w:val="nil"/>
                                    <w:bottom w:val="nil"/>
                                    <w:right w:val="nil"/>
                                  </w:tcBorders>
                                </w:tcPr>
                                <w:p w14:paraId="35027A39" w14:textId="77777777" w:rsidR="00E00459" w:rsidRPr="000B6226" w:rsidRDefault="00E00459" w:rsidP="000B6226">
                                  <w:pPr>
                                    <w:jc w:val="center"/>
                                    <w:rPr>
                                      <w:rFonts w:cs="Times New Roman"/>
                                    </w:rPr>
                                  </w:pPr>
                                  <w:r w:rsidRPr="000B6226">
                                    <w:rPr>
                                      <w:rFonts w:cs="Times New Roman"/>
                                    </w:rPr>
                                    <w:t>Observed LAI (m</w:t>
                                  </w:r>
                                  <w:r w:rsidRPr="000B6226">
                                    <w:rPr>
                                      <w:rFonts w:cs="Times New Roman"/>
                                      <w:vertAlign w:val="superscript"/>
                                    </w:rPr>
                                    <w:t>2</w:t>
                                  </w:r>
                                  <w:r w:rsidRPr="000B6226">
                                    <w:rPr>
                                      <w:rFonts w:cs="Times New Roman"/>
                                    </w:rPr>
                                    <w:t xml:space="preserve"> m</w:t>
                                  </w:r>
                                  <w:r w:rsidRPr="000B6226">
                                    <w:rPr>
                                      <w:rFonts w:cs="Times New Roman"/>
                                      <w:vertAlign w:val="superscript"/>
                                    </w:rPr>
                                    <w:t>-2</w:t>
                                  </w:r>
                                  <w:r w:rsidRPr="000B6226">
                                    <w:rPr>
                                      <w:rFonts w:cs="Times New Roman"/>
                                    </w:rPr>
                                    <w:t>)</w:t>
                                  </w:r>
                                </w:p>
                                <w:p w14:paraId="3B17AE28" w14:textId="77777777" w:rsidR="00E00459" w:rsidRPr="000B6226" w:rsidRDefault="00E00459" w:rsidP="000B6226">
                                  <w:pPr>
                                    <w:jc w:val="center"/>
                                    <w:rPr>
                                      <w:rFonts w:cs="Times New Roman"/>
                                    </w:rPr>
                                  </w:pPr>
                                </w:p>
                              </w:tc>
                              <w:tc>
                                <w:tcPr>
                                  <w:tcW w:w="1428" w:type="dxa"/>
                                  <w:tcBorders>
                                    <w:top w:val="nil"/>
                                    <w:left w:val="nil"/>
                                    <w:bottom w:val="nil"/>
                                    <w:right w:val="nil"/>
                                  </w:tcBorders>
                                </w:tcPr>
                                <w:p w14:paraId="1680F905" w14:textId="77777777" w:rsidR="00E00459" w:rsidRPr="000B6226" w:rsidRDefault="00E00459" w:rsidP="000B6226">
                                  <w:pPr>
                                    <w:jc w:val="center"/>
                                    <w:rPr>
                                      <w:rFonts w:cs="Times New Roman"/>
                                    </w:rPr>
                                  </w:pPr>
                                  <w:r w:rsidRPr="000B6226">
                                    <w:rPr>
                                      <w:rFonts w:cs="Times New Roman"/>
                                    </w:rPr>
                                    <w:t>0.9 (0.7)</w:t>
                                  </w:r>
                                </w:p>
                                <w:p w14:paraId="6CDDE90A" w14:textId="77777777" w:rsidR="00E00459" w:rsidRPr="000B6226" w:rsidRDefault="00E00459" w:rsidP="000B6226">
                                  <w:pPr>
                                    <w:jc w:val="center"/>
                                    <w:rPr>
                                      <w:rFonts w:cs="Times New Roman"/>
                                    </w:rPr>
                                  </w:pPr>
                                </w:p>
                              </w:tc>
                              <w:tc>
                                <w:tcPr>
                                  <w:tcW w:w="1428" w:type="dxa"/>
                                  <w:tcBorders>
                                    <w:top w:val="nil"/>
                                    <w:left w:val="nil"/>
                                    <w:bottom w:val="nil"/>
                                    <w:right w:val="nil"/>
                                  </w:tcBorders>
                                </w:tcPr>
                                <w:p w14:paraId="184215A1" w14:textId="77777777" w:rsidR="00E00459" w:rsidRPr="000B6226" w:rsidRDefault="00E00459" w:rsidP="000B6226">
                                  <w:pPr>
                                    <w:jc w:val="center"/>
                                    <w:rPr>
                                      <w:rFonts w:cs="Times New Roman"/>
                                    </w:rPr>
                                  </w:pPr>
                                  <w:r w:rsidRPr="000B6226">
                                    <w:rPr>
                                      <w:rFonts w:cs="Times New Roman"/>
                                    </w:rPr>
                                    <w:t>1.7(1.1)</w:t>
                                  </w:r>
                                </w:p>
                                <w:p w14:paraId="3A4471AB" w14:textId="77777777" w:rsidR="00E00459" w:rsidRPr="000B6226" w:rsidRDefault="00E00459" w:rsidP="000B6226">
                                  <w:pPr>
                                    <w:jc w:val="center"/>
                                    <w:rPr>
                                      <w:rFonts w:cs="Times New Roman"/>
                                    </w:rPr>
                                  </w:pPr>
                                </w:p>
                              </w:tc>
                              <w:tc>
                                <w:tcPr>
                                  <w:tcW w:w="1297" w:type="dxa"/>
                                  <w:tcBorders>
                                    <w:top w:val="nil"/>
                                    <w:left w:val="nil"/>
                                    <w:bottom w:val="nil"/>
                                    <w:right w:val="nil"/>
                                  </w:tcBorders>
                                </w:tcPr>
                                <w:p w14:paraId="6EC97F17" w14:textId="77777777" w:rsidR="00E00459" w:rsidRPr="000B6226" w:rsidRDefault="00E00459" w:rsidP="000B6226">
                                  <w:pPr>
                                    <w:jc w:val="center"/>
                                    <w:rPr>
                                      <w:rFonts w:cs="Times New Roman"/>
                                    </w:rPr>
                                  </w:pPr>
                                  <w:r w:rsidRPr="000B6226">
                                    <w:rPr>
                                      <w:rFonts w:cs="Times New Roman"/>
                                    </w:rPr>
                                    <w:t>1.4 (0.9)</w:t>
                                  </w:r>
                                </w:p>
                                <w:p w14:paraId="431D8A9E" w14:textId="77777777" w:rsidR="00E00459" w:rsidRPr="000B6226" w:rsidRDefault="00E00459" w:rsidP="000B6226">
                                  <w:pPr>
                                    <w:jc w:val="center"/>
                                    <w:rPr>
                                      <w:rFonts w:cs="Times New Roman"/>
                                    </w:rPr>
                                  </w:pPr>
                                </w:p>
                              </w:tc>
                              <w:tc>
                                <w:tcPr>
                                  <w:tcW w:w="1606" w:type="dxa"/>
                                  <w:tcBorders>
                                    <w:top w:val="nil"/>
                                    <w:left w:val="nil"/>
                                    <w:bottom w:val="nil"/>
                                    <w:right w:val="nil"/>
                                  </w:tcBorders>
                                </w:tcPr>
                                <w:p w14:paraId="5F5BB393" w14:textId="77777777" w:rsidR="00E00459" w:rsidRPr="000B6226" w:rsidRDefault="00E00459" w:rsidP="000B6226">
                                  <w:pPr>
                                    <w:jc w:val="center"/>
                                    <w:rPr>
                                      <w:rFonts w:cs="Times New Roman"/>
                                    </w:rPr>
                                  </w:pPr>
                                  <w:r w:rsidRPr="000B6226">
                                    <w:rPr>
                                      <w:rFonts w:cs="Times New Roman"/>
                                    </w:rPr>
                                    <w:t>Measured</w:t>
                                  </w:r>
                                </w:p>
                                <w:p w14:paraId="5C0508FC" w14:textId="77777777" w:rsidR="00E00459" w:rsidRPr="000B6226" w:rsidRDefault="00E00459" w:rsidP="000B6226">
                                  <w:pPr>
                                    <w:jc w:val="center"/>
                                    <w:rPr>
                                      <w:rFonts w:cs="Times New Roman"/>
                                    </w:rPr>
                                  </w:pPr>
                                </w:p>
                              </w:tc>
                            </w:tr>
                            <w:tr w:rsidR="00E00459" w:rsidRPr="000B6226" w14:paraId="52DC5CDA" w14:textId="77777777" w:rsidTr="000B6226">
                              <w:trPr>
                                <w:trHeight w:val="324"/>
                              </w:trPr>
                              <w:tc>
                                <w:tcPr>
                                  <w:tcW w:w="3317" w:type="dxa"/>
                                  <w:tcBorders>
                                    <w:top w:val="nil"/>
                                    <w:left w:val="nil"/>
                                    <w:bottom w:val="single" w:sz="4" w:space="0" w:color="auto"/>
                                    <w:right w:val="nil"/>
                                  </w:tcBorders>
                                </w:tcPr>
                                <w:p w14:paraId="6F996DC5" w14:textId="77777777" w:rsidR="00E00459" w:rsidRPr="000B6226" w:rsidRDefault="00E00459" w:rsidP="000B6226">
                                  <w:pPr>
                                    <w:jc w:val="center"/>
                                    <w:rPr>
                                      <w:rFonts w:cs="Times New Roman"/>
                                    </w:rPr>
                                  </w:pPr>
                                  <w:r w:rsidRPr="000B6226">
                                    <w:rPr>
                                      <w:rFonts w:cs="Times New Roman"/>
                                    </w:rPr>
                                    <w:t>Simulated LAI (m</w:t>
                                  </w:r>
                                  <w:r w:rsidRPr="000B6226">
                                    <w:rPr>
                                      <w:rFonts w:cs="Times New Roman"/>
                                      <w:vertAlign w:val="superscript"/>
                                    </w:rPr>
                                    <w:t>2</w:t>
                                  </w:r>
                                  <w:r w:rsidRPr="000B6226">
                                    <w:rPr>
                                      <w:rFonts w:cs="Times New Roman"/>
                                    </w:rPr>
                                    <w:t xml:space="preserve"> m</w:t>
                                  </w:r>
                                  <w:r w:rsidRPr="000B6226">
                                    <w:rPr>
                                      <w:rFonts w:cs="Times New Roman"/>
                                      <w:vertAlign w:val="superscript"/>
                                    </w:rPr>
                                    <w:t>-2</w:t>
                                  </w:r>
                                  <w:r w:rsidRPr="000B6226">
                                    <w:rPr>
                                      <w:rFonts w:cs="Times New Roman"/>
                                    </w:rPr>
                                    <w:t>)</w:t>
                                  </w:r>
                                </w:p>
                                <w:p w14:paraId="6C151D6B" w14:textId="77777777" w:rsidR="00E00459" w:rsidRPr="000B6226" w:rsidRDefault="00E00459" w:rsidP="000B6226">
                                  <w:pPr>
                                    <w:jc w:val="center"/>
                                    <w:rPr>
                                      <w:rFonts w:cs="Times New Roman"/>
                                    </w:rPr>
                                  </w:pPr>
                                </w:p>
                              </w:tc>
                              <w:tc>
                                <w:tcPr>
                                  <w:tcW w:w="1428" w:type="dxa"/>
                                  <w:tcBorders>
                                    <w:top w:val="nil"/>
                                    <w:left w:val="nil"/>
                                    <w:bottom w:val="single" w:sz="4" w:space="0" w:color="auto"/>
                                    <w:right w:val="nil"/>
                                  </w:tcBorders>
                                </w:tcPr>
                                <w:p w14:paraId="01167FA5" w14:textId="77777777" w:rsidR="00E00459" w:rsidRPr="000B6226" w:rsidRDefault="00E00459" w:rsidP="000B6226">
                                  <w:pPr>
                                    <w:jc w:val="center"/>
                                    <w:rPr>
                                      <w:rFonts w:cs="Times New Roman"/>
                                    </w:rPr>
                                  </w:pPr>
                                  <w:r w:rsidRPr="000B6226">
                                    <w:rPr>
                                      <w:rFonts w:cs="Times New Roman"/>
                                    </w:rPr>
                                    <w:t>1.4</w:t>
                                  </w:r>
                                </w:p>
                              </w:tc>
                              <w:tc>
                                <w:tcPr>
                                  <w:tcW w:w="1428" w:type="dxa"/>
                                  <w:tcBorders>
                                    <w:top w:val="nil"/>
                                    <w:left w:val="nil"/>
                                    <w:bottom w:val="single" w:sz="4" w:space="0" w:color="auto"/>
                                    <w:right w:val="nil"/>
                                  </w:tcBorders>
                                </w:tcPr>
                                <w:p w14:paraId="572B9476" w14:textId="77777777" w:rsidR="00E00459" w:rsidRPr="000B6226" w:rsidRDefault="00E00459" w:rsidP="000B6226">
                                  <w:pPr>
                                    <w:jc w:val="center"/>
                                    <w:rPr>
                                      <w:rFonts w:cs="Times New Roman"/>
                                    </w:rPr>
                                  </w:pPr>
                                  <w:r w:rsidRPr="000B6226">
                                    <w:rPr>
                                      <w:rFonts w:cs="Times New Roman"/>
                                    </w:rPr>
                                    <w:t>1.5</w:t>
                                  </w:r>
                                </w:p>
                              </w:tc>
                              <w:tc>
                                <w:tcPr>
                                  <w:tcW w:w="1297" w:type="dxa"/>
                                  <w:tcBorders>
                                    <w:top w:val="nil"/>
                                    <w:left w:val="nil"/>
                                    <w:bottom w:val="single" w:sz="4" w:space="0" w:color="auto"/>
                                    <w:right w:val="nil"/>
                                  </w:tcBorders>
                                </w:tcPr>
                                <w:p w14:paraId="3DEB6390" w14:textId="77777777" w:rsidR="00E00459" w:rsidRPr="000B6226" w:rsidRDefault="00E00459" w:rsidP="000B6226">
                                  <w:pPr>
                                    <w:jc w:val="center"/>
                                    <w:rPr>
                                      <w:rFonts w:cs="Times New Roman"/>
                                    </w:rPr>
                                  </w:pPr>
                                  <w:r w:rsidRPr="000B6226">
                                    <w:rPr>
                                      <w:rFonts w:cs="Times New Roman"/>
                                    </w:rPr>
                                    <w:t>1.6</w:t>
                                  </w:r>
                                </w:p>
                              </w:tc>
                              <w:tc>
                                <w:tcPr>
                                  <w:tcW w:w="1606" w:type="dxa"/>
                                  <w:tcBorders>
                                    <w:top w:val="nil"/>
                                    <w:left w:val="nil"/>
                                    <w:bottom w:val="single" w:sz="4" w:space="0" w:color="auto"/>
                                    <w:right w:val="nil"/>
                                  </w:tcBorders>
                                </w:tcPr>
                                <w:p w14:paraId="0A575173" w14:textId="77777777" w:rsidR="00E00459" w:rsidRPr="000B6226" w:rsidRDefault="00E00459" w:rsidP="000B6226">
                                  <w:pPr>
                                    <w:jc w:val="center"/>
                                    <w:rPr>
                                      <w:rFonts w:cs="Times New Roman"/>
                                    </w:rPr>
                                  </w:pPr>
                                  <w:r w:rsidRPr="000B6226">
                                    <w:rPr>
                                      <w:rFonts w:cs="Times New Roman"/>
                                    </w:rPr>
                                    <w:t>Historical mean</w:t>
                                  </w:r>
                                </w:p>
                              </w:tc>
                            </w:tr>
                          </w:tbl>
                          <w:p w14:paraId="6AE2FA40" w14:textId="77777777" w:rsidR="00E00459" w:rsidRPr="00A32823" w:rsidRDefault="00E00459" w:rsidP="00D87E61">
                            <w:pPr>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margin-left:0;margin-top:0;width:468pt;height:22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pvSjgIAAJQFAAAOAAAAZHJzL2Uyb0RvYy54bWysVE1PGzEQvVfqf7B8L5uEQCFig1IQVSUE&#10;qFBxdrw2WdXrcW0n2fTX99mbTSLKhaqX3bHneT7fzMVl2xi2Uj7UZEs+PBpwpqykqrYvJf/xdPPp&#10;jLMQha2EIatKvlGBX04/frhYu4ka0YJMpTyDERsma1fyRYxuUhRBLlQjwhE5ZaHU5BsRcfQvReXF&#10;GtYbU4wGg9NiTb5ynqQKAbfXnZJPs32tlYz3WgcVmSk5Yov56/N3nr7F9EJMXrxwi1puwxD/EEUj&#10;agunO1PXIgq29PVfpppaegqk45GkpiCta6lyDshmOHiVzeNCOJVzQXGC25Up/D+z8m714FldlXw0&#10;5syKBj16Um1kX6hluEJ91i5MAHt0AMYW9+hzfx9wmdJutW/SHwkx6FHpza66yZrE5cn5+Ph0AJWE&#10;bnQGcZzrX+yfOx/iV0UNS0LJPdqXqypWtyEiFEB7SPJm6aY2JrfQWLYu+enxySA/CGTqKikTLJNJ&#10;XRnPVgI0iG0OH7YOUDgZm8Aqk2brLqXepZiluDEqYYz9rjSKljN9w4OQUtnYe8nohNKI5z0Pt/h9&#10;VO953OWBF9kz2bh73NSWfFelNGX7wlQ/+5B1h0fBD/JOYmznbceWngFzqjYghqdutIKTNzWadytC&#10;fBAes4SGYz/Ee3y0ITSJthJnC/K/37pPeFAcWs7WmM2Sh19L4RVn5psF+c+HY1CHxXwYn3we4eAP&#10;NfNDjV02V4S+D7GJnMxiwkfTi9pT84w1MkteoRJWwjeI0otXsdsYWENSzWYZhPF1It7aRyeT6VTl&#10;RM2n9ll4t+VvBPXvqJ9iMXlF4w6bXlqaLSPpOnM81bmr6rb+GP1M/e2aSrvl8JxR+2U6/QMAAP//&#10;AwBQSwMEFAAGAAgAAAAhAL77mRncAAAABQEAAA8AAABkcnMvZG93bnJldi54bWxMj0FLw0AQhe9C&#10;/8MyBW92U42lxmxKDSiC9JDUi7dtdkxCd2dDdtvGf+/oRS8PHm9475t8MzkrzjiG3pOC5SIBgdR4&#10;01Or4H3/fLMGEaImo60nVPCFATbF7CrXmfEXqvBcx1ZwCYVMK+hiHDIpQ9Oh02HhByTOPv3odGQ7&#10;ttKM+sLlzsrbJFlJp3vihU4PWHbYHOuTU1AezZN8qdb1W1WmaOzuY7d/HZS6nk/bRxARp/h3DD/4&#10;jA4FMx38iUwQVgE/En+Vs4e7FduDgvQ+SUEWufxPX3wDAAD//wMAUEsBAi0AFAAGAAgAAAAhALaD&#10;OJL+AAAA4QEAABMAAAAAAAAAAAAAAAAAAAAAAFtDb250ZW50X1R5cGVzXS54bWxQSwECLQAUAAYA&#10;CAAAACEAOP0h/9YAAACUAQAACwAAAAAAAAAAAAAAAAAvAQAAX3JlbHMvLnJlbHNQSwECLQAUAAYA&#10;CAAAACEAmtab0o4CAACUBQAADgAAAAAAAAAAAAAAAAAuAgAAZHJzL2Uyb0RvYy54bWxQSwECLQAU&#10;AAYACAAAACEAvvuZGdwAAAAFAQAADwAAAAAAAAAAAAAAAADoBAAAZHJzL2Rvd25yZXYueG1sUEsF&#10;BgAAAAAEAAQA8wAAAPEFAAAAAA==&#10;" filled="f" strokecolor="black [3213]" strokeweight=".5pt">
                <v:textbox>
                  <w:txbxContent>
                    <w:p w14:paraId="6BCDB2D4" w14:textId="77777777" w:rsidR="00E00459" w:rsidRPr="000B6226" w:rsidRDefault="00E00459" w:rsidP="00D87E61">
                      <w:pPr>
                        <w:rPr>
                          <w:rFonts w:cs="Times New Roman"/>
                          <w:sz w:val="24"/>
                          <w:szCs w:val="24"/>
                        </w:rPr>
                      </w:pPr>
                      <w:proofErr w:type="gramStart"/>
                      <w:r w:rsidRPr="000B6226">
                        <w:rPr>
                          <w:rFonts w:cs="Times New Roman"/>
                          <w:sz w:val="24"/>
                          <w:szCs w:val="24"/>
                        </w:rPr>
                        <w:t>Table 5.1.1.</w:t>
                      </w:r>
                      <w:proofErr w:type="gramEnd"/>
                      <w:r w:rsidRPr="000B6226">
                        <w:rPr>
                          <w:rFonts w:cs="Times New Roman"/>
                          <w:sz w:val="24"/>
                          <w:szCs w:val="24"/>
                        </w:rPr>
                        <w:t xml:space="preserve"> Site description and leaf area index (LAI) for Reynolds Mountain East (RME), Johnston Draw (JDW), and Sheep Creek (SC). Standard deviations are indicated in parentheses (n=20 simulation years at SC and RME, 13 simulation years at JDW).</w:t>
                      </w:r>
                    </w:p>
                    <w:p w14:paraId="4D524DB9" w14:textId="77777777" w:rsidR="00E00459" w:rsidRPr="000B6226" w:rsidRDefault="00E00459" w:rsidP="00D87E61">
                      <w:pPr>
                        <w:jc w:val="center"/>
                        <w:rPr>
                          <w:rFonts w:cs="Times New Roman"/>
                          <w:sz w:val="24"/>
                          <w:szCs w:val="24"/>
                        </w:rPr>
                      </w:pPr>
                    </w:p>
                    <w:tbl>
                      <w:tblPr>
                        <w:tblStyle w:val="TableGrid"/>
                        <w:tblW w:w="9076" w:type="dxa"/>
                        <w:tblLook w:val="04A0" w:firstRow="1" w:lastRow="0" w:firstColumn="1" w:lastColumn="0" w:noHBand="0" w:noVBand="1"/>
                      </w:tblPr>
                      <w:tblGrid>
                        <w:gridCol w:w="3317"/>
                        <w:gridCol w:w="1428"/>
                        <w:gridCol w:w="1428"/>
                        <w:gridCol w:w="1297"/>
                        <w:gridCol w:w="1606"/>
                      </w:tblGrid>
                      <w:tr w:rsidR="00E00459" w:rsidRPr="000B6226" w14:paraId="20604991" w14:textId="77777777" w:rsidTr="000B6226">
                        <w:trPr>
                          <w:trHeight w:val="314"/>
                        </w:trPr>
                        <w:tc>
                          <w:tcPr>
                            <w:tcW w:w="3317" w:type="dxa"/>
                            <w:tcBorders>
                              <w:top w:val="single" w:sz="4" w:space="0" w:color="auto"/>
                              <w:left w:val="nil"/>
                              <w:bottom w:val="single" w:sz="4" w:space="0" w:color="auto"/>
                              <w:right w:val="nil"/>
                            </w:tcBorders>
                          </w:tcPr>
                          <w:p w14:paraId="697CA2D2" w14:textId="77777777" w:rsidR="00E00459" w:rsidRPr="000B6226" w:rsidRDefault="00E00459" w:rsidP="000B6226">
                            <w:pPr>
                              <w:jc w:val="center"/>
                              <w:rPr>
                                <w:rFonts w:cs="Times New Roman"/>
                              </w:rPr>
                            </w:pPr>
                            <w:r w:rsidRPr="000B6226">
                              <w:rPr>
                                <w:rFonts w:cs="Times New Roman"/>
                              </w:rPr>
                              <w:t>Parameter</w:t>
                            </w:r>
                          </w:p>
                        </w:tc>
                        <w:tc>
                          <w:tcPr>
                            <w:tcW w:w="1428" w:type="dxa"/>
                            <w:tcBorders>
                              <w:top w:val="single" w:sz="4" w:space="0" w:color="auto"/>
                              <w:left w:val="nil"/>
                              <w:bottom w:val="single" w:sz="4" w:space="0" w:color="auto"/>
                              <w:right w:val="nil"/>
                            </w:tcBorders>
                          </w:tcPr>
                          <w:p w14:paraId="6D7F52B7" w14:textId="77777777" w:rsidR="00E00459" w:rsidRPr="000B6226" w:rsidRDefault="00E00459" w:rsidP="000B6226">
                            <w:pPr>
                              <w:jc w:val="center"/>
                              <w:rPr>
                                <w:rFonts w:cs="Times New Roman"/>
                              </w:rPr>
                            </w:pPr>
                            <w:r w:rsidRPr="000B6226">
                              <w:rPr>
                                <w:rFonts w:cs="Times New Roman"/>
                              </w:rPr>
                              <w:t>RME</w:t>
                            </w:r>
                          </w:p>
                        </w:tc>
                        <w:tc>
                          <w:tcPr>
                            <w:tcW w:w="1428" w:type="dxa"/>
                            <w:tcBorders>
                              <w:top w:val="single" w:sz="4" w:space="0" w:color="auto"/>
                              <w:left w:val="nil"/>
                              <w:bottom w:val="single" w:sz="4" w:space="0" w:color="auto"/>
                              <w:right w:val="nil"/>
                            </w:tcBorders>
                          </w:tcPr>
                          <w:p w14:paraId="48951D0F" w14:textId="77777777" w:rsidR="00E00459" w:rsidRPr="000B6226" w:rsidRDefault="00E00459" w:rsidP="000B6226">
                            <w:pPr>
                              <w:jc w:val="center"/>
                              <w:rPr>
                                <w:rFonts w:cs="Times New Roman"/>
                              </w:rPr>
                            </w:pPr>
                            <w:r w:rsidRPr="000B6226">
                              <w:rPr>
                                <w:rFonts w:cs="Times New Roman"/>
                              </w:rPr>
                              <w:t>JDW</w:t>
                            </w:r>
                          </w:p>
                        </w:tc>
                        <w:tc>
                          <w:tcPr>
                            <w:tcW w:w="1297" w:type="dxa"/>
                            <w:tcBorders>
                              <w:top w:val="single" w:sz="4" w:space="0" w:color="auto"/>
                              <w:left w:val="nil"/>
                              <w:bottom w:val="single" w:sz="4" w:space="0" w:color="auto"/>
                              <w:right w:val="nil"/>
                            </w:tcBorders>
                          </w:tcPr>
                          <w:p w14:paraId="1B88958E" w14:textId="77777777" w:rsidR="00E00459" w:rsidRPr="000B6226" w:rsidRDefault="00E00459" w:rsidP="000B6226">
                            <w:pPr>
                              <w:jc w:val="center"/>
                              <w:rPr>
                                <w:rFonts w:cs="Times New Roman"/>
                              </w:rPr>
                            </w:pPr>
                            <w:r w:rsidRPr="000B6226">
                              <w:rPr>
                                <w:rFonts w:cs="Times New Roman"/>
                              </w:rPr>
                              <w:t>SC</w:t>
                            </w:r>
                          </w:p>
                        </w:tc>
                        <w:tc>
                          <w:tcPr>
                            <w:tcW w:w="1606" w:type="dxa"/>
                            <w:tcBorders>
                              <w:top w:val="single" w:sz="4" w:space="0" w:color="auto"/>
                              <w:left w:val="nil"/>
                              <w:bottom w:val="single" w:sz="4" w:space="0" w:color="auto"/>
                              <w:right w:val="nil"/>
                            </w:tcBorders>
                          </w:tcPr>
                          <w:p w14:paraId="61DE188A" w14:textId="77777777" w:rsidR="00E00459" w:rsidRPr="000B6226" w:rsidRDefault="00E00459" w:rsidP="000B6226">
                            <w:pPr>
                              <w:jc w:val="center"/>
                              <w:rPr>
                                <w:rFonts w:cs="Times New Roman"/>
                              </w:rPr>
                            </w:pPr>
                            <w:r w:rsidRPr="000B6226">
                              <w:rPr>
                                <w:rFonts w:cs="Times New Roman"/>
                              </w:rPr>
                              <w:t>Method</w:t>
                            </w:r>
                          </w:p>
                        </w:tc>
                      </w:tr>
                      <w:tr w:rsidR="00E00459" w:rsidRPr="000B6226" w14:paraId="3BF0AB7C" w14:textId="77777777" w:rsidTr="000B6226">
                        <w:trPr>
                          <w:trHeight w:val="377"/>
                        </w:trPr>
                        <w:tc>
                          <w:tcPr>
                            <w:tcW w:w="3317" w:type="dxa"/>
                            <w:tcBorders>
                              <w:top w:val="single" w:sz="4" w:space="0" w:color="auto"/>
                              <w:left w:val="nil"/>
                              <w:bottom w:val="nil"/>
                              <w:right w:val="nil"/>
                            </w:tcBorders>
                          </w:tcPr>
                          <w:p w14:paraId="28F2F494" w14:textId="77777777" w:rsidR="00E00459" w:rsidRPr="000B6226" w:rsidRDefault="00E00459" w:rsidP="000B6226">
                            <w:pPr>
                              <w:jc w:val="center"/>
                              <w:rPr>
                                <w:rFonts w:cs="Times New Roman"/>
                              </w:rPr>
                            </w:pPr>
                            <w:r w:rsidRPr="000B6226">
                              <w:rPr>
                                <w:rFonts w:cs="Times New Roman"/>
                              </w:rPr>
                              <w:t>Elevation (m)</w:t>
                            </w:r>
                          </w:p>
                        </w:tc>
                        <w:tc>
                          <w:tcPr>
                            <w:tcW w:w="1428" w:type="dxa"/>
                            <w:tcBorders>
                              <w:top w:val="single" w:sz="4" w:space="0" w:color="auto"/>
                              <w:left w:val="nil"/>
                              <w:bottom w:val="nil"/>
                              <w:right w:val="nil"/>
                            </w:tcBorders>
                          </w:tcPr>
                          <w:p w14:paraId="0B9D8E63" w14:textId="77777777" w:rsidR="00E00459" w:rsidRPr="000B6226" w:rsidRDefault="00E00459" w:rsidP="000B6226">
                            <w:pPr>
                              <w:jc w:val="center"/>
                              <w:rPr>
                                <w:rFonts w:cs="Times New Roman"/>
                              </w:rPr>
                            </w:pPr>
                            <w:r w:rsidRPr="000B6226">
                              <w:rPr>
                                <w:rFonts w:cs="Times New Roman"/>
                              </w:rPr>
                              <w:t>2038</w:t>
                            </w:r>
                          </w:p>
                        </w:tc>
                        <w:tc>
                          <w:tcPr>
                            <w:tcW w:w="1428" w:type="dxa"/>
                            <w:tcBorders>
                              <w:top w:val="single" w:sz="4" w:space="0" w:color="auto"/>
                              <w:left w:val="nil"/>
                              <w:bottom w:val="nil"/>
                              <w:right w:val="nil"/>
                            </w:tcBorders>
                          </w:tcPr>
                          <w:p w14:paraId="366C1D6B" w14:textId="77777777" w:rsidR="00E00459" w:rsidRPr="000B6226" w:rsidRDefault="00E00459" w:rsidP="000B6226">
                            <w:pPr>
                              <w:jc w:val="center"/>
                              <w:rPr>
                                <w:rFonts w:cs="Times New Roman"/>
                              </w:rPr>
                            </w:pPr>
                            <w:r w:rsidRPr="000B6226">
                              <w:rPr>
                                <w:rFonts w:cs="Times New Roman"/>
                              </w:rPr>
                              <w:t>1782</w:t>
                            </w:r>
                          </w:p>
                        </w:tc>
                        <w:tc>
                          <w:tcPr>
                            <w:tcW w:w="1297" w:type="dxa"/>
                            <w:tcBorders>
                              <w:top w:val="single" w:sz="4" w:space="0" w:color="auto"/>
                              <w:left w:val="nil"/>
                              <w:bottom w:val="nil"/>
                              <w:right w:val="nil"/>
                            </w:tcBorders>
                          </w:tcPr>
                          <w:p w14:paraId="6CB16736" w14:textId="77777777" w:rsidR="00E00459" w:rsidRPr="000B6226" w:rsidRDefault="00E00459" w:rsidP="000B6226">
                            <w:pPr>
                              <w:jc w:val="center"/>
                              <w:rPr>
                                <w:rFonts w:cs="Times New Roman"/>
                              </w:rPr>
                            </w:pPr>
                            <w:r w:rsidRPr="000B6226">
                              <w:rPr>
                                <w:rFonts w:cs="Times New Roman"/>
                              </w:rPr>
                              <w:t>1817</w:t>
                            </w:r>
                          </w:p>
                        </w:tc>
                        <w:tc>
                          <w:tcPr>
                            <w:tcW w:w="1606" w:type="dxa"/>
                            <w:tcBorders>
                              <w:top w:val="single" w:sz="4" w:space="0" w:color="auto"/>
                              <w:left w:val="nil"/>
                              <w:bottom w:val="nil"/>
                              <w:right w:val="nil"/>
                            </w:tcBorders>
                          </w:tcPr>
                          <w:p w14:paraId="6CD17E8C" w14:textId="77777777" w:rsidR="00E00459" w:rsidRPr="000B6226" w:rsidRDefault="00E00459" w:rsidP="000B6226">
                            <w:pPr>
                              <w:jc w:val="center"/>
                              <w:rPr>
                                <w:rFonts w:cs="Times New Roman"/>
                              </w:rPr>
                            </w:pPr>
                            <w:r w:rsidRPr="000B6226">
                              <w:rPr>
                                <w:rFonts w:cs="Times New Roman"/>
                              </w:rPr>
                              <w:t>---</w:t>
                            </w:r>
                          </w:p>
                        </w:tc>
                      </w:tr>
                      <w:tr w:rsidR="00E00459" w:rsidRPr="000B6226" w14:paraId="6FD7631E" w14:textId="77777777" w:rsidTr="000B6226">
                        <w:trPr>
                          <w:trHeight w:val="423"/>
                        </w:trPr>
                        <w:tc>
                          <w:tcPr>
                            <w:tcW w:w="3317" w:type="dxa"/>
                            <w:tcBorders>
                              <w:top w:val="nil"/>
                              <w:left w:val="nil"/>
                              <w:bottom w:val="nil"/>
                              <w:right w:val="nil"/>
                            </w:tcBorders>
                          </w:tcPr>
                          <w:p w14:paraId="1AEF79CF" w14:textId="77777777" w:rsidR="00E00459" w:rsidRPr="000B6226" w:rsidRDefault="00E00459" w:rsidP="000B6226">
                            <w:pPr>
                              <w:jc w:val="center"/>
                              <w:rPr>
                                <w:rFonts w:cs="Times New Roman"/>
                              </w:rPr>
                            </w:pPr>
                            <w:r w:rsidRPr="000B6226">
                              <w:rPr>
                                <w:rFonts w:cs="Times New Roman"/>
                              </w:rPr>
                              <w:t>Mean annual air temperature (°C)</w:t>
                            </w:r>
                          </w:p>
                        </w:tc>
                        <w:tc>
                          <w:tcPr>
                            <w:tcW w:w="1428" w:type="dxa"/>
                            <w:tcBorders>
                              <w:top w:val="nil"/>
                              <w:left w:val="nil"/>
                              <w:bottom w:val="nil"/>
                              <w:right w:val="nil"/>
                            </w:tcBorders>
                          </w:tcPr>
                          <w:p w14:paraId="7020B1CB" w14:textId="77777777" w:rsidR="00E00459" w:rsidRPr="000B6226" w:rsidRDefault="00E00459" w:rsidP="000B6226">
                            <w:pPr>
                              <w:jc w:val="center"/>
                              <w:rPr>
                                <w:rFonts w:cs="Times New Roman"/>
                              </w:rPr>
                            </w:pPr>
                            <w:r w:rsidRPr="000B6226">
                              <w:rPr>
                                <w:rFonts w:cs="Times New Roman"/>
                              </w:rPr>
                              <w:t>5.3 (0.6)</w:t>
                            </w:r>
                          </w:p>
                        </w:tc>
                        <w:tc>
                          <w:tcPr>
                            <w:tcW w:w="1428" w:type="dxa"/>
                            <w:tcBorders>
                              <w:top w:val="nil"/>
                              <w:left w:val="nil"/>
                              <w:bottom w:val="nil"/>
                              <w:right w:val="nil"/>
                            </w:tcBorders>
                          </w:tcPr>
                          <w:p w14:paraId="3151B068" w14:textId="77777777" w:rsidR="00E00459" w:rsidRPr="000B6226" w:rsidRDefault="00E00459" w:rsidP="000B6226">
                            <w:pPr>
                              <w:jc w:val="center"/>
                              <w:rPr>
                                <w:rFonts w:cs="Times New Roman"/>
                              </w:rPr>
                            </w:pPr>
                            <w:r w:rsidRPr="000B6226">
                              <w:rPr>
                                <w:rFonts w:cs="Times New Roman"/>
                              </w:rPr>
                              <w:t>7.2 (0.8)</w:t>
                            </w:r>
                          </w:p>
                        </w:tc>
                        <w:tc>
                          <w:tcPr>
                            <w:tcW w:w="1297" w:type="dxa"/>
                            <w:tcBorders>
                              <w:top w:val="nil"/>
                              <w:left w:val="nil"/>
                              <w:bottom w:val="nil"/>
                              <w:right w:val="nil"/>
                            </w:tcBorders>
                          </w:tcPr>
                          <w:p w14:paraId="25E962C5" w14:textId="77777777" w:rsidR="00E00459" w:rsidRPr="000B6226" w:rsidRDefault="00E00459" w:rsidP="000B6226">
                            <w:pPr>
                              <w:jc w:val="center"/>
                              <w:rPr>
                                <w:rFonts w:cs="Times New Roman"/>
                              </w:rPr>
                            </w:pPr>
                            <w:r w:rsidRPr="000B6226">
                              <w:rPr>
                                <w:rFonts w:cs="Times New Roman"/>
                              </w:rPr>
                              <w:t>7.1 (0.7)</w:t>
                            </w:r>
                          </w:p>
                        </w:tc>
                        <w:tc>
                          <w:tcPr>
                            <w:tcW w:w="1606" w:type="dxa"/>
                            <w:tcBorders>
                              <w:top w:val="nil"/>
                              <w:left w:val="nil"/>
                              <w:bottom w:val="nil"/>
                              <w:right w:val="nil"/>
                            </w:tcBorders>
                          </w:tcPr>
                          <w:p w14:paraId="057EE301" w14:textId="77777777" w:rsidR="00E00459" w:rsidRPr="000B6226" w:rsidRDefault="00E00459" w:rsidP="000B6226">
                            <w:pPr>
                              <w:jc w:val="center"/>
                              <w:rPr>
                                <w:rFonts w:cs="Times New Roman"/>
                              </w:rPr>
                            </w:pPr>
                            <w:r w:rsidRPr="000B6226">
                              <w:rPr>
                                <w:rFonts w:cs="Times New Roman"/>
                              </w:rPr>
                              <w:t>Historical mean</w:t>
                            </w:r>
                          </w:p>
                        </w:tc>
                      </w:tr>
                      <w:tr w:rsidR="00E00459" w:rsidRPr="000B6226" w14:paraId="48368BAE" w14:textId="77777777" w:rsidTr="000B6226">
                        <w:trPr>
                          <w:trHeight w:val="405"/>
                        </w:trPr>
                        <w:tc>
                          <w:tcPr>
                            <w:tcW w:w="3317" w:type="dxa"/>
                            <w:tcBorders>
                              <w:top w:val="nil"/>
                              <w:left w:val="nil"/>
                              <w:bottom w:val="nil"/>
                              <w:right w:val="nil"/>
                            </w:tcBorders>
                          </w:tcPr>
                          <w:p w14:paraId="35027A39" w14:textId="77777777" w:rsidR="00E00459" w:rsidRPr="000B6226" w:rsidRDefault="00E00459" w:rsidP="000B6226">
                            <w:pPr>
                              <w:jc w:val="center"/>
                              <w:rPr>
                                <w:rFonts w:cs="Times New Roman"/>
                              </w:rPr>
                            </w:pPr>
                            <w:r w:rsidRPr="000B6226">
                              <w:rPr>
                                <w:rFonts w:cs="Times New Roman"/>
                              </w:rPr>
                              <w:t>Observed LAI (m</w:t>
                            </w:r>
                            <w:r w:rsidRPr="000B6226">
                              <w:rPr>
                                <w:rFonts w:cs="Times New Roman"/>
                                <w:vertAlign w:val="superscript"/>
                              </w:rPr>
                              <w:t>2</w:t>
                            </w:r>
                            <w:r w:rsidRPr="000B6226">
                              <w:rPr>
                                <w:rFonts w:cs="Times New Roman"/>
                              </w:rPr>
                              <w:t xml:space="preserve"> m</w:t>
                            </w:r>
                            <w:r w:rsidRPr="000B6226">
                              <w:rPr>
                                <w:rFonts w:cs="Times New Roman"/>
                                <w:vertAlign w:val="superscript"/>
                              </w:rPr>
                              <w:t>-2</w:t>
                            </w:r>
                            <w:r w:rsidRPr="000B6226">
                              <w:rPr>
                                <w:rFonts w:cs="Times New Roman"/>
                              </w:rPr>
                              <w:t>)</w:t>
                            </w:r>
                          </w:p>
                          <w:p w14:paraId="3B17AE28" w14:textId="77777777" w:rsidR="00E00459" w:rsidRPr="000B6226" w:rsidRDefault="00E00459" w:rsidP="000B6226">
                            <w:pPr>
                              <w:jc w:val="center"/>
                              <w:rPr>
                                <w:rFonts w:cs="Times New Roman"/>
                              </w:rPr>
                            </w:pPr>
                          </w:p>
                        </w:tc>
                        <w:tc>
                          <w:tcPr>
                            <w:tcW w:w="1428" w:type="dxa"/>
                            <w:tcBorders>
                              <w:top w:val="nil"/>
                              <w:left w:val="nil"/>
                              <w:bottom w:val="nil"/>
                              <w:right w:val="nil"/>
                            </w:tcBorders>
                          </w:tcPr>
                          <w:p w14:paraId="1680F905" w14:textId="77777777" w:rsidR="00E00459" w:rsidRPr="000B6226" w:rsidRDefault="00E00459" w:rsidP="000B6226">
                            <w:pPr>
                              <w:jc w:val="center"/>
                              <w:rPr>
                                <w:rFonts w:cs="Times New Roman"/>
                              </w:rPr>
                            </w:pPr>
                            <w:r w:rsidRPr="000B6226">
                              <w:rPr>
                                <w:rFonts w:cs="Times New Roman"/>
                              </w:rPr>
                              <w:t>0.9 (0.7)</w:t>
                            </w:r>
                          </w:p>
                          <w:p w14:paraId="6CDDE90A" w14:textId="77777777" w:rsidR="00E00459" w:rsidRPr="000B6226" w:rsidRDefault="00E00459" w:rsidP="000B6226">
                            <w:pPr>
                              <w:jc w:val="center"/>
                              <w:rPr>
                                <w:rFonts w:cs="Times New Roman"/>
                              </w:rPr>
                            </w:pPr>
                          </w:p>
                        </w:tc>
                        <w:tc>
                          <w:tcPr>
                            <w:tcW w:w="1428" w:type="dxa"/>
                            <w:tcBorders>
                              <w:top w:val="nil"/>
                              <w:left w:val="nil"/>
                              <w:bottom w:val="nil"/>
                              <w:right w:val="nil"/>
                            </w:tcBorders>
                          </w:tcPr>
                          <w:p w14:paraId="184215A1" w14:textId="77777777" w:rsidR="00E00459" w:rsidRPr="000B6226" w:rsidRDefault="00E00459" w:rsidP="000B6226">
                            <w:pPr>
                              <w:jc w:val="center"/>
                              <w:rPr>
                                <w:rFonts w:cs="Times New Roman"/>
                              </w:rPr>
                            </w:pPr>
                            <w:r w:rsidRPr="000B6226">
                              <w:rPr>
                                <w:rFonts w:cs="Times New Roman"/>
                              </w:rPr>
                              <w:t>1.7(1.1)</w:t>
                            </w:r>
                          </w:p>
                          <w:p w14:paraId="3A4471AB" w14:textId="77777777" w:rsidR="00E00459" w:rsidRPr="000B6226" w:rsidRDefault="00E00459" w:rsidP="000B6226">
                            <w:pPr>
                              <w:jc w:val="center"/>
                              <w:rPr>
                                <w:rFonts w:cs="Times New Roman"/>
                              </w:rPr>
                            </w:pPr>
                          </w:p>
                        </w:tc>
                        <w:tc>
                          <w:tcPr>
                            <w:tcW w:w="1297" w:type="dxa"/>
                            <w:tcBorders>
                              <w:top w:val="nil"/>
                              <w:left w:val="nil"/>
                              <w:bottom w:val="nil"/>
                              <w:right w:val="nil"/>
                            </w:tcBorders>
                          </w:tcPr>
                          <w:p w14:paraId="6EC97F17" w14:textId="77777777" w:rsidR="00E00459" w:rsidRPr="000B6226" w:rsidRDefault="00E00459" w:rsidP="000B6226">
                            <w:pPr>
                              <w:jc w:val="center"/>
                              <w:rPr>
                                <w:rFonts w:cs="Times New Roman"/>
                              </w:rPr>
                            </w:pPr>
                            <w:r w:rsidRPr="000B6226">
                              <w:rPr>
                                <w:rFonts w:cs="Times New Roman"/>
                              </w:rPr>
                              <w:t>1.4 (0.9)</w:t>
                            </w:r>
                          </w:p>
                          <w:p w14:paraId="431D8A9E" w14:textId="77777777" w:rsidR="00E00459" w:rsidRPr="000B6226" w:rsidRDefault="00E00459" w:rsidP="000B6226">
                            <w:pPr>
                              <w:jc w:val="center"/>
                              <w:rPr>
                                <w:rFonts w:cs="Times New Roman"/>
                              </w:rPr>
                            </w:pPr>
                          </w:p>
                        </w:tc>
                        <w:tc>
                          <w:tcPr>
                            <w:tcW w:w="1606" w:type="dxa"/>
                            <w:tcBorders>
                              <w:top w:val="nil"/>
                              <w:left w:val="nil"/>
                              <w:bottom w:val="nil"/>
                              <w:right w:val="nil"/>
                            </w:tcBorders>
                          </w:tcPr>
                          <w:p w14:paraId="5F5BB393" w14:textId="77777777" w:rsidR="00E00459" w:rsidRPr="000B6226" w:rsidRDefault="00E00459" w:rsidP="000B6226">
                            <w:pPr>
                              <w:jc w:val="center"/>
                              <w:rPr>
                                <w:rFonts w:cs="Times New Roman"/>
                              </w:rPr>
                            </w:pPr>
                            <w:r w:rsidRPr="000B6226">
                              <w:rPr>
                                <w:rFonts w:cs="Times New Roman"/>
                              </w:rPr>
                              <w:t>Measured</w:t>
                            </w:r>
                          </w:p>
                          <w:p w14:paraId="5C0508FC" w14:textId="77777777" w:rsidR="00E00459" w:rsidRPr="000B6226" w:rsidRDefault="00E00459" w:rsidP="000B6226">
                            <w:pPr>
                              <w:jc w:val="center"/>
                              <w:rPr>
                                <w:rFonts w:cs="Times New Roman"/>
                              </w:rPr>
                            </w:pPr>
                          </w:p>
                        </w:tc>
                      </w:tr>
                      <w:tr w:rsidR="00E00459" w:rsidRPr="000B6226" w14:paraId="52DC5CDA" w14:textId="77777777" w:rsidTr="000B6226">
                        <w:trPr>
                          <w:trHeight w:val="324"/>
                        </w:trPr>
                        <w:tc>
                          <w:tcPr>
                            <w:tcW w:w="3317" w:type="dxa"/>
                            <w:tcBorders>
                              <w:top w:val="nil"/>
                              <w:left w:val="nil"/>
                              <w:bottom w:val="single" w:sz="4" w:space="0" w:color="auto"/>
                              <w:right w:val="nil"/>
                            </w:tcBorders>
                          </w:tcPr>
                          <w:p w14:paraId="6F996DC5" w14:textId="77777777" w:rsidR="00E00459" w:rsidRPr="000B6226" w:rsidRDefault="00E00459" w:rsidP="000B6226">
                            <w:pPr>
                              <w:jc w:val="center"/>
                              <w:rPr>
                                <w:rFonts w:cs="Times New Roman"/>
                              </w:rPr>
                            </w:pPr>
                            <w:r w:rsidRPr="000B6226">
                              <w:rPr>
                                <w:rFonts w:cs="Times New Roman"/>
                              </w:rPr>
                              <w:t>Simulated LAI (m</w:t>
                            </w:r>
                            <w:r w:rsidRPr="000B6226">
                              <w:rPr>
                                <w:rFonts w:cs="Times New Roman"/>
                                <w:vertAlign w:val="superscript"/>
                              </w:rPr>
                              <w:t>2</w:t>
                            </w:r>
                            <w:r w:rsidRPr="000B6226">
                              <w:rPr>
                                <w:rFonts w:cs="Times New Roman"/>
                              </w:rPr>
                              <w:t xml:space="preserve"> m</w:t>
                            </w:r>
                            <w:r w:rsidRPr="000B6226">
                              <w:rPr>
                                <w:rFonts w:cs="Times New Roman"/>
                                <w:vertAlign w:val="superscript"/>
                              </w:rPr>
                              <w:t>-2</w:t>
                            </w:r>
                            <w:r w:rsidRPr="000B6226">
                              <w:rPr>
                                <w:rFonts w:cs="Times New Roman"/>
                              </w:rPr>
                              <w:t>)</w:t>
                            </w:r>
                          </w:p>
                          <w:p w14:paraId="6C151D6B" w14:textId="77777777" w:rsidR="00E00459" w:rsidRPr="000B6226" w:rsidRDefault="00E00459" w:rsidP="000B6226">
                            <w:pPr>
                              <w:jc w:val="center"/>
                              <w:rPr>
                                <w:rFonts w:cs="Times New Roman"/>
                              </w:rPr>
                            </w:pPr>
                          </w:p>
                        </w:tc>
                        <w:tc>
                          <w:tcPr>
                            <w:tcW w:w="1428" w:type="dxa"/>
                            <w:tcBorders>
                              <w:top w:val="nil"/>
                              <w:left w:val="nil"/>
                              <w:bottom w:val="single" w:sz="4" w:space="0" w:color="auto"/>
                              <w:right w:val="nil"/>
                            </w:tcBorders>
                          </w:tcPr>
                          <w:p w14:paraId="01167FA5" w14:textId="77777777" w:rsidR="00E00459" w:rsidRPr="000B6226" w:rsidRDefault="00E00459" w:rsidP="000B6226">
                            <w:pPr>
                              <w:jc w:val="center"/>
                              <w:rPr>
                                <w:rFonts w:cs="Times New Roman"/>
                              </w:rPr>
                            </w:pPr>
                            <w:r w:rsidRPr="000B6226">
                              <w:rPr>
                                <w:rFonts w:cs="Times New Roman"/>
                              </w:rPr>
                              <w:t>1.4</w:t>
                            </w:r>
                          </w:p>
                        </w:tc>
                        <w:tc>
                          <w:tcPr>
                            <w:tcW w:w="1428" w:type="dxa"/>
                            <w:tcBorders>
                              <w:top w:val="nil"/>
                              <w:left w:val="nil"/>
                              <w:bottom w:val="single" w:sz="4" w:space="0" w:color="auto"/>
                              <w:right w:val="nil"/>
                            </w:tcBorders>
                          </w:tcPr>
                          <w:p w14:paraId="572B9476" w14:textId="77777777" w:rsidR="00E00459" w:rsidRPr="000B6226" w:rsidRDefault="00E00459" w:rsidP="000B6226">
                            <w:pPr>
                              <w:jc w:val="center"/>
                              <w:rPr>
                                <w:rFonts w:cs="Times New Roman"/>
                              </w:rPr>
                            </w:pPr>
                            <w:r w:rsidRPr="000B6226">
                              <w:rPr>
                                <w:rFonts w:cs="Times New Roman"/>
                              </w:rPr>
                              <w:t>1.5</w:t>
                            </w:r>
                          </w:p>
                        </w:tc>
                        <w:tc>
                          <w:tcPr>
                            <w:tcW w:w="1297" w:type="dxa"/>
                            <w:tcBorders>
                              <w:top w:val="nil"/>
                              <w:left w:val="nil"/>
                              <w:bottom w:val="single" w:sz="4" w:space="0" w:color="auto"/>
                              <w:right w:val="nil"/>
                            </w:tcBorders>
                          </w:tcPr>
                          <w:p w14:paraId="3DEB6390" w14:textId="77777777" w:rsidR="00E00459" w:rsidRPr="000B6226" w:rsidRDefault="00E00459" w:rsidP="000B6226">
                            <w:pPr>
                              <w:jc w:val="center"/>
                              <w:rPr>
                                <w:rFonts w:cs="Times New Roman"/>
                              </w:rPr>
                            </w:pPr>
                            <w:r w:rsidRPr="000B6226">
                              <w:rPr>
                                <w:rFonts w:cs="Times New Roman"/>
                              </w:rPr>
                              <w:t>1.6</w:t>
                            </w:r>
                          </w:p>
                        </w:tc>
                        <w:tc>
                          <w:tcPr>
                            <w:tcW w:w="1606" w:type="dxa"/>
                            <w:tcBorders>
                              <w:top w:val="nil"/>
                              <w:left w:val="nil"/>
                              <w:bottom w:val="single" w:sz="4" w:space="0" w:color="auto"/>
                              <w:right w:val="nil"/>
                            </w:tcBorders>
                          </w:tcPr>
                          <w:p w14:paraId="0A575173" w14:textId="77777777" w:rsidR="00E00459" w:rsidRPr="000B6226" w:rsidRDefault="00E00459" w:rsidP="000B6226">
                            <w:pPr>
                              <w:jc w:val="center"/>
                              <w:rPr>
                                <w:rFonts w:cs="Times New Roman"/>
                              </w:rPr>
                            </w:pPr>
                            <w:r w:rsidRPr="000B6226">
                              <w:rPr>
                                <w:rFonts w:cs="Times New Roman"/>
                              </w:rPr>
                              <w:t>Historical mean</w:t>
                            </w:r>
                          </w:p>
                        </w:tc>
                      </w:tr>
                    </w:tbl>
                    <w:p w14:paraId="6AE2FA40" w14:textId="77777777" w:rsidR="00E00459" w:rsidRPr="00A32823" w:rsidRDefault="00E00459" w:rsidP="00D87E61">
                      <w:pPr>
                        <w:rPr>
                          <w:rFonts w:ascii="Helvetica" w:hAnsi="Helvetica"/>
                        </w:rPr>
                      </w:pPr>
                    </w:p>
                  </w:txbxContent>
                </v:textbox>
                <w10:wrap type="topAndBottom"/>
              </v:shape>
            </w:pict>
          </mc:Fallback>
        </mc:AlternateContent>
      </w:r>
    </w:p>
    <w:p w14:paraId="6015FAD9" w14:textId="77777777" w:rsidR="00D87E61" w:rsidRPr="003671C7" w:rsidRDefault="00D87E61" w:rsidP="003671C7">
      <w:pPr>
        <w:tabs>
          <w:tab w:val="left" w:pos="432"/>
        </w:tabs>
        <w:spacing w:line="240" w:lineRule="auto"/>
        <w:contextualSpacing/>
        <w:rPr>
          <w:sz w:val="24"/>
          <w:szCs w:val="24"/>
        </w:rPr>
      </w:pPr>
    </w:p>
    <w:p w14:paraId="464546C6" w14:textId="77777777" w:rsidR="008448A5" w:rsidRDefault="008448A5" w:rsidP="003671C7">
      <w:pPr>
        <w:tabs>
          <w:tab w:val="left" w:pos="432"/>
        </w:tabs>
        <w:spacing w:line="240" w:lineRule="auto"/>
        <w:contextualSpacing/>
        <w:rPr>
          <w:sz w:val="24"/>
          <w:szCs w:val="24"/>
        </w:rPr>
      </w:pPr>
    </w:p>
    <w:p w14:paraId="6AB90201" w14:textId="77777777" w:rsidR="008448A5" w:rsidRDefault="008448A5" w:rsidP="003671C7">
      <w:pPr>
        <w:tabs>
          <w:tab w:val="left" w:pos="432"/>
        </w:tabs>
        <w:spacing w:line="240" w:lineRule="auto"/>
        <w:contextualSpacing/>
        <w:rPr>
          <w:sz w:val="24"/>
          <w:szCs w:val="24"/>
        </w:rPr>
      </w:pPr>
    </w:p>
    <w:p w14:paraId="568EC5AA" w14:textId="77777777" w:rsidR="00D87E61" w:rsidRPr="003671C7" w:rsidRDefault="00D87E61" w:rsidP="00056988">
      <w:pPr>
        <w:tabs>
          <w:tab w:val="left" w:pos="432"/>
        </w:tabs>
        <w:spacing w:line="240" w:lineRule="auto"/>
        <w:contextualSpacing/>
        <w:outlineLvl w:val="0"/>
        <w:rPr>
          <w:i/>
          <w:sz w:val="24"/>
          <w:szCs w:val="24"/>
        </w:rPr>
      </w:pPr>
      <w:r w:rsidRPr="003671C7">
        <w:rPr>
          <w:sz w:val="24"/>
          <w:szCs w:val="24"/>
        </w:rPr>
        <w:lastRenderedPageBreak/>
        <w:t xml:space="preserve">5.1.2 </w:t>
      </w:r>
      <w:r w:rsidRPr="003671C7">
        <w:rPr>
          <w:i/>
          <w:sz w:val="24"/>
          <w:szCs w:val="24"/>
        </w:rPr>
        <w:t>Simulations of snow redistribution</w:t>
      </w:r>
    </w:p>
    <w:p w14:paraId="3E41FAC7" w14:textId="1A70A83F" w:rsidR="00D87E61" w:rsidRPr="003671C7" w:rsidRDefault="000B6226" w:rsidP="000B6226">
      <w:pPr>
        <w:tabs>
          <w:tab w:val="left" w:pos="432"/>
        </w:tabs>
        <w:spacing w:line="240" w:lineRule="auto"/>
        <w:contextualSpacing/>
        <w:rPr>
          <w:sz w:val="24"/>
          <w:szCs w:val="24"/>
        </w:rPr>
      </w:pPr>
      <w:r>
        <w:rPr>
          <w:sz w:val="24"/>
          <w:szCs w:val="24"/>
        </w:rPr>
        <w:tab/>
      </w:r>
      <w:r w:rsidR="00D87E61" w:rsidRPr="003671C7">
        <w:rPr>
          <w:sz w:val="24"/>
          <w:szCs w:val="24"/>
        </w:rPr>
        <w:t xml:space="preserve">Across the RCEW, snow drifts vary in size depending on topographical complexity, temperature, and total incoming precipitation. Simulations of snow redistribution from the model </w:t>
      </w:r>
      <w:proofErr w:type="spellStart"/>
      <w:r w:rsidR="00D87E61" w:rsidRPr="003671C7">
        <w:rPr>
          <w:sz w:val="24"/>
          <w:szCs w:val="24"/>
        </w:rPr>
        <w:t>iSnobal</w:t>
      </w:r>
      <w:proofErr w:type="spellEnd"/>
      <w:r w:rsidR="00D87E61" w:rsidRPr="003671C7">
        <w:rPr>
          <w:sz w:val="24"/>
          <w:szCs w:val="24"/>
        </w:rPr>
        <w:t xml:space="preserve"> (Marks </w:t>
      </w:r>
      <w:del w:id="31" w:author="Shinneman, Douglas" w:date="2017-04-04T12:54:00Z">
        <w:r w:rsidR="00D87E61" w:rsidRPr="003671C7" w:rsidDel="00F13BBC">
          <w:rPr>
            <w:sz w:val="24"/>
            <w:szCs w:val="24"/>
          </w:rPr>
          <w:delText>et al.,</w:delText>
        </w:r>
      </w:del>
      <w:ins w:id="32" w:author="Shinneman, Douglas" w:date="2017-04-04T12:54:00Z">
        <w:r w:rsidR="00F13BBC">
          <w:rPr>
            <w:sz w:val="24"/>
            <w:szCs w:val="24"/>
          </w:rPr>
          <w:t>et al.</w:t>
        </w:r>
      </w:ins>
      <w:r w:rsidR="00D87E61" w:rsidRPr="003671C7">
        <w:rPr>
          <w:sz w:val="24"/>
          <w:szCs w:val="24"/>
        </w:rPr>
        <w:t xml:space="preserve"> 1999) were used to determine increases in snow water equivalent (SWE) held in drifts relative to a uniform precipitation layer. </w:t>
      </w:r>
      <w:proofErr w:type="spellStart"/>
      <w:r w:rsidR="00D87E61" w:rsidRPr="003671C7">
        <w:rPr>
          <w:sz w:val="24"/>
          <w:szCs w:val="24"/>
        </w:rPr>
        <w:t>iSnobal</w:t>
      </w:r>
      <w:proofErr w:type="spellEnd"/>
      <w:r w:rsidR="00D87E61" w:rsidRPr="003671C7">
        <w:rPr>
          <w:sz w:val="24"/>
          <w:szCs w:val="24"/>
        </w:rPr>
        <w:t xml:space="preserve"> is a spatially adapted version of the physically based, energy balance model </w:t>
      </w:r>
      <w:proofErr w:type="spellStart"/>
      <w:r w:rsidR="00D87E61" w:rsidRPr="003671C7">
        <w:rPr>
          <w:sz w:val="24"/>
          <w:szCs w:val="24"/>
        </w:rPr>
        <w:t>Snobal</w:t>
      </w:r>
      <w:proofErr w:type="spellEnd"/>
      <w:r w:rsidR="00D87E61" w:rsidRPr="003671C7">
        <w:rPr>
          <w:sz w:val="24"/>
          <w:szCs w:val="24"/>
        </w:rPr>
        <w:t xml:space="preserve"> that produces grid based simulations of snow states and melt based on climate </w:t>
      </w:r>
      <w:proofErr w:type="spellStart"/>
      <w:r w:rsidR="00D87E61" w:rsidRPr="003671C7">
        <w:rPr>
          <w:sz w:val="24"/>
          <w:szCs w:val="24"/>
        </w:rPr>
        <w:t>forcings</w:t>
      </w:r>
      <w:proofErr w:type="spellEnd"/>
      <w:r w:rsidR="00D87E61" w:rsidRPr="003671C7">
        <w:rPr>
          <w:sz w:val="24"/>
          <w:szCs w:val="24"/>
        </w:rPr>
        <w:t>, vegetation, and topography (</w:t>
      </w:r>
      <w:proofErr w:type="spellStart"/>
      <w:r w:rsidR="00D87E61" w:rsidRPr="003671C7">
        <w:rPr>
          <w:sz w:val="24"/>
          <w:szCs w:val="24"/>
        </w:rPr>
        <w:t>Winstral</w:t>
      </w:r>
      <w:proofErr w:type="spellEnd"/>
      <w:r w:rsidR="00D87E61" w:rsidRPr="003671C7">
        <w:rPr>
          <w:sz w:val="24"/>
          <w:szCs w:val="24"/>
        </w:rPr>
        <w:t xml:space="preserve"> </w:t>
      </w:r>
      <w:del w:id="33" w:author="Shinneman, Douglas" w:date="2017-04-04T12:54:00Z">
        <w:r w:rsidR="00D87E61" w:rsidRPr="003671C7" w:rsidDel="00F13BBC">
          <w:rPr>
            <w:sz w:val="24"/>
            <w:szCs w:val="24"/>
          </w:rPr>
          <w:delText>et al.,</w:delText>
        </w:r>
      </w:del>
      <w:ins w:id="34" w:author="Shinneman, Douglas" w:date="2017-04-04T12:54:00Z">
        <w:r w:rsidR="00F13BBC">
          <w:rPr>
            <w:sz w:val="24"/>
            <w:szCs w:val="24"/>
          </w:rPr>
          <w:t>et al.</w:t>
        </w:r>
      </w:ins>
      <w:r w:rsidR="00D87E61" w:rsidRPr="003671C7">
        <w:rPr>
          <w:sz w:val="24"/>
          <w:szCs w:val="24"/>
        </w:rPr>
        <w:t xml:space="preserve"> 2013, Reba </w:t>
      </w:r>
      <w:del w:id="35" w:author="Shinneman, Douglas" w:date="2017-04-04T12:54:00Z">
        <w:r w:rsidR="00D87E61" w:rsidRPr="003671C7" w:rsidDel="00F13BBC">
          <w:rPr>
            <w:sz w:val="24"/>
            <w:szCs w:val="24"/>
          </w:rPr>
          <w:delText>et al.,</w:delText>
        </w:r>
      </w:del>
      <w:ins w:id="36" w:author="Shinneman, Douglas" w:date="2017-04-04T12:54:00Z">
        <w:r w:rsidR="00F13BBC">
          <w:rPr>
            <w:sz w:val="24"/>
            <w:szCs w:val="24"/>
          </w:rPr>
          <w:t>et al.</w:t>
        </w:r>
      </w:ins>
      <w:r w:rsidR="00D87E61" w:rsidRPr="003671C7">
        <w:rPr>
          <w:sz w:val="24"/>
          <w:szCs w:val="24"/>
        </w:rPr>
        <w:t xml:space="preserve"> 2011, </w:t>
      </w:r>
      <w:proofErr w:type="spellStart"/>
      <w:r w:rsidR="00D87E61" w:rsidRPr="003671C7">
        <w:rPr>
          <w:sz w:val="24"/>
          <w:szCs w:val="24"/>
        </w:rPr>
        <w:t>Winstral</w:t>
      </w:r>
      <w:proofErr w:type="spellEnd"/>
      <w:r w:rsidR="00D87E61" w:rsidRPr="003671C7">
        <w:rPr>
          <w:sz w:val="24"/>
          <w:szCs w:val="24"/>
        </w:rPr>
        <w:t xml:space="preserve"> and Marks, 2002). This model has been applied to watersheds of various sizes across the Pacific Northwest and has been used extensively within the RCEW (</w:t>
      </w:r>
      <w:proofErr w:type="spellStart"/>
      <w:r w:rsidR="00D87E61" w:rsidRPr="003671C7">
        <w:rPr>
          <w:sz w:val="24"/>
          <w:szCs w:val="24"/>
        </w:rPr>
        <w:t>Winstral</w:t>
      </w:r>
      <w:proofErr w:type="spellEnd"/>
      <w:r w:rsidR="00D87E61" w:rsidRPr="003671C7">
        <w:rPr>
          <w:sz w:val="24"/>
          <w:szCs w:val="24"/>
        </w:rPr>
        <w:t xml:space="preserve"> </w:t>
      </w:r>
      <w:del w:id="37" w:author="Shinneman, Douglas" w:date="2017-04-04T12:55:00Z">
        <w:r w:rsidR="00D87E61" w:rsidRPr="003671C7" w:rsidDel="00F13BBC">
          <w:rPr>
            <w:sz w:val="24"/>
            <w:szCs w:val="24"/>
          </w:rPr>
          <w:delText>et al.,</w:delText>
        </w:r>
      </w:del>
      <w:ins w:id="38" w:author="Shinneman, Douglas" w:date="2017-04-04T12:55:00Z">
        <w:r w:rsidR="00F13BBC">
          <w:rPr>
            <w:sz w:val="24"/>
            <w:szCs w:val="24"/>
          </w:rPr>
          <w:t>et al.</w:t>
        </w:r>
      </w:ins>
      <w:r w:rsidR="00D87E61" w:rsidRPr="003671C7">
        <w:rPr>
          <w:sz w:val="24"/>
          <w:szCs w:val="24"/>
        </w:rPr>
        <w:t xml:space="preserve"> 2013, </w:t>
      </w:r>
      <w:proofErr w:type="spellStart"/>
      <w:r w:rsidR="00D87E61" w:rsidRPr="003671C7">
        <w:rPr>
          <w:sz w:val="24"/>
          <w:szCs w:val="24"/>
        </w:rPr>
        <w:t>Nayak</w:t>
      </w:r>
      <w:proofErr w:type="spellEnd"/>
      <w:r w:rsidR="00D87E61" w:rsidRPr="003671C7">
        <w:rPr>
          <w:sz w:val="24"/>
          <w:szCs w:val="24"/>
        </w:rPr>
        <w:t xml:space="preserve"> </w:t>
      </w:r>
      <w:del w:id="39" w:author="Shinneman, Douglas" w:date="2017-04-04T12:55:00Z">
        <w:r w:rsidR="00D87E61" w:rsidRPr="003671C7" w:rsidDel="00F13BBC">
          <w:rPr>
            <w:sz w:val="24"/>
            <w:szCs w:val="24"/>
          </w:rPr>
          <w:delText>et al.,</w:delText>
        </w:r>
      </w:del>
      <w:ins w:id="40" w:author="Shinneman, Douglas" w:date="2017-04-04T12:55:00Z">
        <w:r w:rsidR="00F13BBC">
          <w:rPr>
            <w:sz w:val="24"/>
            <w:szCs w:val="24"/>
          </w:rPr>
          <w:t>et al.</w:t>
        </w:r>
      </w:ins>
      <w:r w:rsidR="00D87E61" w:rsidRPr="003671C7">
        <w:rPr>
          <w:sz w:val="24"/>
          <w:szCs w:val="24"/>
        </w:rPr>
        <w:t xml:space="preserve"> 2012, Reba </w:t>
      </w:r>
      <w:del w:id="41" w:author="Shinneman, Douglas" w:date="2017-04-04T12:55:00Z">
        <w:r w:rsidR="00D87E61" w:rsidRPr="003671C7" w:rsidDel="00F13BBC">
          <w:rPr>
            <w:sz w:val="24"/>
            <w:szCs w:val="24"/>
          </w:rPr>
          <w:delText>et al.,</w:delText>
        </w:r>
      </w:del>
      <w:ins w:id="42" w:author="Shinneman, Douglas" w:date="2017-04-04T12:55:00Z">
        <w:r w:rsidR="00F13BBC">
          <w:rPr>
            <w:sz w:val="24"/>
            <w:szCs w:val="24"/>
          </w:rPr>
          <w:t>et al.</w:t>
        </w:r>
      </w:ins>
      <w:r w:rsidR="00D87E61" w:rsidRPr="003671C7">
        <w:rPr>
          <w:sz w:val="24"/>
          <w:szCs w:val="24"/>
        </w:rPr>
        <w:t xml:space="preserve"> 2011, </w:t>
      </w:r>
      <w:proofErr w:type="spellStart"/>
      <w:r w:rsidR="00D87E61" w:rsidRPr="003671C7">
        <w:rPr>
          <w:sz w:val="24"/>
          <w:szCs w:val="24"/>
        </w:rPr>
        <w:t>Seyfried</w:t>
      </w:r>
      <w:proofErr w:type="spellEnd"/>
      <w:r w:rsidR="00D87E61" w:rsidRPr="003671C7">
        <w:rPr>
          <w:sz w:val="24"/>
          <w:szCs w:val="24"/>
        </w:rPr>
        <w:t xml:space="preserve"> </w:t>
      </w:r>
      <w:del w:id="43" w:author="Shinneman, Douglas" w:date="2017-04-04T12:55:00Z">
        <w:r w:rsidR="00D87E61" w:rsidRPr="003671C7" w:rsidDel="00F13BBC">
          <w:rPr>
            <w:sz w:val="24"/>
            <w:szCs w:val="24"/>
          </w:rPr>
          <w:delText>et al.,</w:delText>
        </w:r>
      </w:del>
      <w:ins w:id="44" w:author="Shinneman, Douglas" w:date="2017-04-04T12:55:00Z">
        <w:r w:rsidR="00F13BBC">
          <w:rPr>
            <w:sz w:val="24"/>
            <w:szCs w:val="24"/>
          </w:rPr>
          <w:t>et al.</w:t>
        </w:r>
      </w:ins>
      <w:r w:rsidR="00D87E61" w:rsidRPr="003671C7">
        <w:rPr>
          <w:sz w:val="24"/>
          <w:szCs w:val="24"/>
        </w:rPr>
        <w:t xml:space="preserve"> 2009, </w:t>
      </w:r>
      <w:proofErr w:type="gramStart"/>
      <w:r w:rsidR="00D87E61" w:rsidRPr="003671C7">
        <w:rPr>
          <w:sz w:val="24"/>
          <w:szCs w:val="24"/>
        </w:rPr>
        <w:t>Marks</w:t>
      </w:r>
      <w:proofErr w:type="gramEnd"/>
      <w:r w:rsidR="00D87E61" w:rsidRPr="003671C7">
        <w:rPr>
          <w:sz w:val="24"/>
          <w:szCs w:val="24"/>
        </w:rPr>
        <w:t xml:space="preserve"> </w:t>
      </w:r>
      <w:del w:id="45" w:author="Shinneman, Douglas" w:date="2017-04-04T12:55:00Z">
        <w:r w:rsidR="00D87E61" w:rsidRPr="003671C7" w:rsidDel="00F13BBC">
          <w:rPr>
            <w:sz w:val="24"/>
            <w:szCs w:val="24"/>
          </w:rPr>
          <w:delText>et al.,</w:delText>
        </w:r>
      </w:del>
      <w:ins w:id="46" w:author="Shinneman, Douglas" w:date="2017-04-04T12:55:00Z">
        <w:r w:rsidR="00F13BBC">
          <w:rPr>
            <w:sz w:val="24"/>
            <w:szCs w:val="24"/>
          </w:rPr>
          <w:t>et al.</w:t>
        </w:r>
      </w:ins>
      <w:r w:rsidR="00D87E61" w:rsidRPr="003671C7">
        <w:rPr>
          <w:sz w:val="24"/>
          <w:szCs w:val="24"/>
        </w:rPr>
        <w:t xml:space="preserve"> 2001). </w:t>
      </w:r>
    </w:p>
    <w:p w14:paraId="043E6CFA" w14:textId="77777777" w:rsidR="00D87E61" w:rsidRPr="003671C7" w:rsidRDefault="000B6226" w:rsidP="000B6226">
      <w:pPr>
        <w:tabs>
          <w:tab w:val="left" w:pos="432"/>
        </w:tabs>
        <w:spacing w:line="240" w:lineRule="auto"/>
        <w:contextualSpacing/>
        <w:rPr>
          <w:sz w:val="24"/>
          <w:szCs w:val="24"/>
        </w:rPr>
      </w:pPr>
      <w:r>
        <w:rPr>
          <w:sz w:val="24"/>
          <w:szCs w:val="24"/>
        </w:rPr>
        <w:tab/>
      </w:r>
      <w:r w:rsidR="00D87E61" w:rsidRPr="003671C7">
        <w:rPr>
          <w:sz w:val="24"/>
          <w:szCs w:val="24"/>
        </w:rPr>
        <w:t xml:space="preserve">For this study, drift factors representing the amount of snow water held in snowdrifts relative to a uniform precipitation layer were used to adjust measured precipitation data. Drift factors were calculated using values of </w:t>
      </w:r>
      <w:proofErr w:type="spellStart"/>
      <w:r w:rsidR="00D87E61" w:rsidRPr="003671C7">
        <w:rPr>
          <w:sz w:val="24"/>
          <w:szCs w:val="24"/>
        </w:rPr>
        <w:t>iSnobal</w:t>
      </w:r>
      <w:proofErr w:type="spellEnd"/>
      <w:r w:rsidR="00D87E61" w:rsidRPr="003671C7">
        <w:rPr>
          <w:sz w:val="24"/>
          <w:szCs w:val="24"/>
        </w:rPr>
        <w:t>-simulated peak SWE from a point located in the center of drifts either lying directly upslope of stands simulated by Biome-BGC and precipitation measured at a neighboring climate station. The annual drift factor (</w:t>
      </w:r>
      <w:r w:rsidR="00D87E61" w:rsidRPr="003671C7">
        <w:rPr>
          <w:i/>
          <w:sz w:val="24"/>
          <w:szCs w:val="24"/>
        </w:rPr>
        <w:t>DF</w:t>
      </w:r>
      <w:r w:rsidR="00D87E61" w:rsidRPr="003671C7">
        <w:rPr>
          <w:sz w:val="24"/>
          <w:szCs w:val="24"/>
        </w:rPr>
        <w:t xml:space="preserve">) was calculated as the ratio of peak SWE simulated by </w:t>
      </w:r>
      <w:proofErr w:type="spellStart"/>
      <w:r w:rsidR="00D87E61" w:rsidRPr="003671C7">
        <w:rPr>
          <w:sz w:val="24"/>
          <w:szCs w:val="24"/>
        </w:rPr>
        <w:t>iSnobal</w:t>
      </w:r>
      <w:proofErr w:type="spellEnd"/>
      <w:r w:rsidR="00D87E61" w:rsidRPr="003671C7">
        <w:rPr>
          <w:sz w:val="24"/>
          <w:szCs w:val="24"/>
        </w:rPr>
        <w:t xml:space="preserve"> to total measured uniform precipitation occurring from the date of initial drift formation to the date of peak SWE simulated by </w:t>
      </w:r>
      <w:proofErr w:type="spellStart"/>
      <w:r w:rsidR="00D87E61" w:rsidRPr="003671C7">
        <w:rPr>
          <w:sz w:val="24"/>
          <w:szCs w:val="24"/>
        </w:rPr>
        <w:t>iSnobal</w:t>
      </w:r>
      <w:proofErr w:type="spellEnd"/>
      <w:r w:rsidR="00D87E61" w:rsidRPr="003671C7">
        <w:rPr>
          <w:sz w:val="24"/>
          <w:szCs w:val="24"/>
        </w:rPr>
        <w:t xml:space="preserve"> (referred to here as the drift accumulation period) using the equation:</w:t>
      </w:r>
    </w:p>
    <w:p w14:paraId="69E76DA3" w14:textId="77777777" w:rsidR="00D87E61" w:rsidRPr="003671C7" w:rsidRDefault="00D87E61" w:rsidP="003671C7">
      <w:pPr>
        <w:tabs>
          <w:tab w:val="left" w:pos="432"/>
        </w:tabs>
        <w:spacing w:line="240" w:lineRule="auto"/>
        <w:contextualSpacing/>
        <w:jc w:val="center"/>
        <w:rPr>
          <w:sz w:val="24"/>
          <w:szCs w:val="24"/>
        </w:rPr>
      </w:pPr>
    </w:p>
    <w:p w14:paraId="6E65F69B" w14:textId="77777777" w:rsidR="00D87E61" w:rsidRPr="003671C7" w:rsidRDefault="00D87E61" w:rsidP="003671C7">
      <w:pPr>
        <w:tabs>
          <w:tab w:val="left" w:pos="432"/>
        </w:tabs>
        <w:spacing w:line="240" w:lineRule="auto"/>
        <w:contextualSpacing/>
        <w:jc w:val="center"/>
        <w:rPr>
          <w:sz w:val="24"/>
          <w:szCs w:val="24"/>
        </w:rPr>
      </w:pPr>
      <m:oMath>
        <m:r>
          <w:rPr>
            <w:rFonts w:ascii="Cambria Math" w:hAnsi="Cambria Math"/>
            <w:sz w:val="24"/>
            <w:szCs w:val="24"/>
          </w:rPr>
          <m:t>DF=</m:t>
        </m:r>
        <m:f>
          <m:fPr>
            <m:ctrlPr>
              <w:rPr>
                <w:rFonts w:ascii="Cambria Math" w:hAnsi="Cambria Math"/>
                <w:sz w:val="24"/>
                <w:szCs w:val="24"/>
              </w:rPr>
            </m:ctrlPr>
          </m:fPr>
          <m:num>
            <m:r>
              <w:rPr>
                <w:rFonts w:ascii="Cambria Math" w:hAnsi="Cambria Math"/>
                <w:sz w:val="24"/>
                <w:szCs w:val="24"/>
              </w:rPr>
              <m:t>Peak simulated SWE (mm)</m:t>
            </m:r>
          </m:num>
          <m:den>
            <m:r>
              <w:rPr>
                <w:rFonts w:ascii="Cambria Math" w:hAnsi="Cambria Math"/>
                <w:sz w:val="24"/>
                <w:szCs w:val="24"/>
              </w:rPr>
              <m:t>Total measured uniform snow (mm) across drift accumulation period</m:t>
            </m:r>
          </m:den>
        </m:f>
      </m:oMath>
      <w:r w:rsidRPr="003671C7">
        <w:rPr>
          <w:sz w:val="24"/>
          <w:szCs w:val="24"/>
        </w:rPr>
        <w:tab/>
        <w:t>(1)</w:t>
      </w:r>
    </w:p>
    <w:p w14:paraId="58B283D4" w14:textId="77777777" w:rsidR="00D87E61" w:rsidRPr="003671C7" w:rsidRDefault="00D87E61" w:rsidP="003671C7">
      <w:pPr>
        <w:tabs>
          <w:tab w:val="left" w:pos="432"/>
        </w:tabs>
        <w:spacing w:line="240" w:lineRule="auto"/>
        <w:contextualSpacing/>
        <w:jc w:val="center"/>
        <w:rPr>
          <w:sz w:val="24"/>
          <w:szCs w:val="24"/>
        </w:rPr>
      </w:pPr>
    </w:p>
    <w:p w14:paraId="53784F08" w14:textId="77777777" w:rsidR="00D87E61" w:rsidRPr="003671C7" w:rsidRDefault="00D87E61" w:rsidP="003671C7">
      <w:pPr>
        <w:tabs>
          <w:tab w:val="left" w:pos="432"/>
        </w:tabs>
        <w:spacing w:line="240" w:lineRule="auto"/>
        <w:contextualSpacing/>
        <w:rPr>
          <w:sz w:val="24"/>
          <w:szCs w:val="24"/>
        </w:rPr>
      </w:pPr>
      <w:r w:rsidRPr="003671C7">
        <w:rPr>
          <w:sz w:val="24"/>
          <w:szCs w:val="24"/>
        </w:rPr>
        <w:t>Drift factors were then applied to measured frozen precipitation based on 0°C daytime and nighttime temperature thresholds.</w:t>
      </w:r>
    </w:p>
    <w:p w14:paraId="497CB8C7" w14:textId="77777777" w:rsidR="00D87E61" w:rsidRPr="003671C7" w:rsidRDefault="00D87E61" w:rsidP="003671C7">
      <w:pPr>
        <w:tabs>
          <w:tab w:val="left" w:pos="432"/>
        </w:tabs>
        <w:spacing w:line="240" w:lineRule="auto"/>
        <w:contextualSpacing/>
        <w:rPr>
          <w:sz w:val="24"/>
          <w:szCs w:val="24"/>
        </w:rPr>
      </w:pPr>
    </w:p>
    <w:p w14:paraId="50C98016" w14:textId="77777777" w:rsidR="00D87E61" w:rsidRPr="003671C7" w:rsidRDefault="00D87E61" w:rsidP="00056988">
      <w:pPr>
        <w:tabs>
          <w:tab w:val="left" w:pos="432"/>
        </w:tabs>
        <w:spacing w:line="240" w:lineRule="auto"/>
        <w:contextualSpacing/>
        <w:outlineLvl w:val="0"/>
        <w:rPr>
          <w:i/>
          <w:sz w:val="24"/>
          <w:szCs w:val="24"/>
        </w:rPr>
      </w:pPr>
      <w:r w:rsidRPr="003671C7">
        <w:rPr>
          <w:sz w:val="24"/>
          <w:szCs w:val="24"/>
        </w:rPr>
        <w:t>5.1.3.</w:t>
      </w:r>
      <w:r w:rsidRPr="003671C7">
        <w:rPr>
          <w:i/>
          <w:sz w:val="24"/>
          <w:szCs w:val="24"/>
        </w:rPr>
        <w:t xml:space="preserve"> Estimates of Aspen NPP </w:t>
      </w:r>
    </w:p>
    <w:p w14:paraId="5D43A501" w14:textId="024A39D7" w:rsidR="00D87E61" w:rsidRPr="003671C7" w:rsidRDefault="000B6226" w:rsidP="000B6226">
      <w:pPr>
        <w:tabs>
          <w:tab w:val="left" w:pos="432"/>
        </w:tabs>
        <w:spacing w:line="240" w:lineRule="auto"/>
        <w:contextualSpacing/>
        <w:rPr>
          <w:sz w:val="24"/>
          <w:szCs w:val="24"/>
        </w:rPr>
      </w:pPr>
      <w:r>
        <w:rPr>
          <w:sz w:val="24"/>
          <w:szCs w:val="24"/>
        </w:rPr>
        <w:tab/>
      </w:r>
      <w:r w:rsidR="00D87E61" w:rsidRPr="003671C7">
        <w:rPr>
          <w:sz w:val="24"/>
          <w:szCs w:val="24"/>
        </w:rPr>
        <w:t xml:space="preserve">Biome-BGC </w:t>
      </w:r>
      <w:proofErr w:type="spellStart"/>
      <w:r w:rsidR="00D87E61" w:rsidRPr="003671C7">
        <w:rPr>
          <w:sz w:val="24"/>
          <w:szCs w:val="24"/>
        </w:rPr>
        <w:t>MuSo</w:t>
      </w:r>
      <w:proofErr w:type="spellEnd"/>
      <w:r w:rsidR="00D87E61" w:rsidRPr="003671C7">
        <w:rPr>
          <w:sz w:val="24"/>
          <w:szCs w:val="24"/>
        </w:rPr>
        <w:t xml:space="preserve"> (short for multi-layer soil module, </w:t>
      </w:r>
      <w:proofErr w:type="spellStart"/>
      <w:r w:rsidR="00D87E61" w:rsidRPr="003671C7">
        <w:rPr>
          <w:sz w:val="24"/>
          <w:szCs w:val="24"/>
        </w:rPr>
        <w:t>Hidy</w:t>
      </w:r>
      <w:proofErr w:type="spellEnd"/>
      <w:r w:rsidR="00D87E61" w:rsidRPr="003671C7">
        <w:rPr>
          <w:sz w:val="24"/>
          <w:szCs w:val="24"/>
        </w:rPr>
        <w:t xml:space="preserve"> </w:t>
      </w:r>
      <w:del w:id="47" w:author="Shinneman, Douglas" w:date="2017-04-04T12:55:00Z">
        <w:r w:rsidR="00D87E61" w:rsidRPr="003671C7" w:rsidDel="00F13BBC">
          <w:rPr>
            <w:sz w:val="24"/>
            <w:szCs w:val="24"/>
          </w:rPr>
          <w:delText>et al.,</w:delText>
        </w:r>
      </w:del>
      <w:ins w:id="48" w:author="Shinneman, Douglas" w:date="2017-04-04T12:55:00Z">
        <w:r w:rsidR="00F13BBC">
          <w:rPr>
            <w:sz w:val="24"/>
            <w:szCs w:val="24"/>
          </w:rPr>
          <w:t>et al.</w:t>
        </w:r>
      </w:ins>
      <w:r w:rsidR="00D87E61" w:rsidRPr="003671C7">
        <w:rPr>
          <w:sz w:val="24"/>
          <w:szCs w:val="24"/>
        </w:rPr>
        <w:t xml:space="preserve"> 2016), was used to simulate aspen NPP. Like its predecessor Biome-BGC (v 4.2, Thornton </w:t>
      </w:r>
      <w:del w:id="49" w:author="Shinneman, Douglas" w:date="2017-04-04T12:55:00Z">
        <w:r w:rsidR="00D87E61" w:rsidRPr="003671C7" w:rsidDel="00F13BBC">
          <w:rPr>
            <w:sz w:val="24"/>
            <w:szCs w:val="24"/>
          </w:rPr>
          <w:delText>et al.,</w:delText>
        </w:r>
      </w:del>
      <w:ins w:id="50" w:author="Shinneman, Douglas" w:date="2017-04-04T12:55:00Z">
        <w:r w:rsidR="00F13BBC">
          <w:rPr>
            <w:sz w:val="24"/>
            <w:szCs w:val="24"/>
          </w:rPr>
          <w:t>et al.</w:t>
        </w:r>
      </w:ins>
      <w:r w:rsidR="00D87E61" w:rsidRPr="003671C7">
        <w:rPr>
          <w:sz w:val="24"/>
          <w:szCs w:val="24"/>
        </w:rPr>
        <w:t xml:space="preserve"> 2002), Biome-BGC </w:t>
      </w:r>
      <w:proofErr w:type="spellStart"/>
      <w:r w:rsidR="00D87E61" w:rsidRPr="003671C7">
        <w:rPr>
          <w:sz w:val="24"/>
          <w:szCs w:val="24"/>
        </w:rPr>
        <w:t>MuSo</w:t>
      </w:r>
      <w:proofErr w:type="spellEnd"/>
      <w:r w:rsidR="00D87E61" w:rsidRPr="003671C7">
        <w:rPr>
          <w:sz w:val="24"/>
          <w:szCs w:val="24"/>
        </w:rPr>
        <w:t xml:space="preserve"> is a point-based biogeochemical process model that predicts ecosystem processes and plant productivity through the simulation of daily carbon, nitrogen, water, and energy fluxes. </w:t>
      </w:r>
    </w:p>
    <w:p w14:paraId="071E0F7A" w14:textId="77777777" w:rsidR="00D87E61" w:rsidRPr="003671C7" w:rsidRDefault="00D87E61" w:rsidP="003671C7">
      <w:pPr>
        <w:tabs>
          <w:tab w:val="left" w:pos="432"/>
        </w:tabs>
        <w:spacing w:line="240" w:lineRule="auto"/>
        <w:contextualSpacing/>
        <w:rPr>
          <w:i/>
          <w:sz w:val="24"/>
          <w:szCs w:val="24"/>
        </w:rPr>
      </w:pPr>
    </w:p>
    <w:p w14:paraId="27447551" w14:textId="77777777" w:rsidR="00D87E61" w:rsidRPr="003671C7" w:rsidRDefault="00D87E61" w:rsidP="00056988">
      <w:pPr>
        <w:tabs>
          <w:tab w:val="left" w:pos="432"/>
        </w:tabs>
        <w:spacing w:line="240" w:lineRule="auto"/>
        <w:contextualSpacing/>
        <w:outlineLvl w:val="0"/>
        <w:rPr>
          <w:sz w:val="24"/>
          <w:szCs w:val="24"/>
        </w:rPr>
      </w:pPr>
      <w:r w:rsidRPr="003671C7">
        <w:rPr>
          <w:sz w:val="24"/>
          <w:szCs w:val="24"/>
        </w:rPr>
        <w:t xml:space="preserve">5.1.4. </w:t>
      </w:r>
      <w:r w:rsidRPr="003671C7">
        <w:rPr>
          <w:i/>
          <w:sz w:val="24"/>
          <w:szCs w:val="24"/>
        </w:rPr>
        <w:t xml:space="preserve">Parameterization of BIOME-BGC </w:t>
      </w:r>
      <w:proofErr w:type="spellStart"/>
      <w:r w:rsidRPr="003671C7">
        <w:rPr>
          <w:i/>
          <w:sz w:val="24"/>
          <w:szCs w:val="24"/>
        </w:rPr>
        <w:t>MuSo</w:t>
      </w:r>
      <w:proofErr w:type="spellEnd"/>
    </w:p>
    <w:p w14:paraId="08556E89" w14:textId="74999FFB" w:rsidR="00D87E61" w:rsidRPr="003671C7" w:rsidRDefault="000B6226" w:rsidP="000B6226">
      <w:pPr>
        <w:tabs>
          <w:tab w:val="left" w:pos="432"/>
        </w:tabs>
        <w:spacing w:line="240" w:lineRule="auto"/>
        <w:contextualSpacing/>
        <w:rPr>
          <w:sz w:val="24"/>
          <w:szCs w:val="24"/>
        </w:rPr>
      </w:pPr>
      <w:bookmarkStart w:id="51" w:name="h.gjdgxs" w:colFirst="0" w:colLast="0"/>
      <w:bookmarkEnd w:id="51"/>
      <w:r>
        <w:rPr>
          <w:sz w:val="24"/>
          <w:szCs w:val="24"/>
        </w:rPr>
        <w:tab/>
      </w:r>
      <w:r w:rsidR="00D87E61" w:rsidRPr="003671C7">
        <w:rPr>
          <w:sz w:val="24"/>
          <w:szCs w:val="24"/>
        </w:rPr>
        <w:t xml:space="preserve">Biome-BGC </w:t>
      </w:r>
      <w:proofErr w:type="spellStart"/>
      <w:r w:rsidR="00D87E61" w:rsidRPr="003671C7">
        <w:rPr>
          <w:sz w:val="24"/>
          <w:szCs w:val="24"/>
        </w:rPr>
        <w:t>MuSo</w:t>
      </w:r>
      <w:proofErr w:type="spellEnd"/>
      <w:r w:rsidR="00D87E61" w:rsidRPr="003671C7">
        <w:rPr>
          <w:sz w:val="24"/>
          <w:szCs w:val="24"/>
        </w:rPr>
        <w:t xml:space="preserve"> was forced using daily meteorological inputs that were both measured at climate stations neighboring each site and simulated using the point based microclimate model MTCLIM (v. 4.3, Thornton </w:t>
      </w:r>
      <w:del w:id="52" w:author="Shinneman, Douglas" w:date="2017-04-04T12:55:00Z">
        <w:r w:rsidR="00D87E61" w:rsidRPr="003671C7" w:rsidDel="00F13BBC">
          <w:rPr>
            <w:sz w:val="24"/>
            <w:szCs w:val="24"/>
          </w:rPr>
          <w:delText>et al.,</w:delText>
        </w:r>
      </w:del>
      <w:ins w:id="53" w:author="Shinneman, Douglas" w:date="2017-04-04T12:55:00Z">
        <w:r w:rsidR="00F13BBC">
          <w:rPr>
            <w:sz w:val="24"/>
            <w:szCs w:val="24"/>
          </w:rPr>
          <w:t>et al.</w:t>
        </w:r>
      </w:ins>
      <w:r w:rsidR="00D87E61" w:rsidRPr="003671C7">
        <w:rPr>
          <w:sz w:val="24"/>
          <w:szCs w:val="24"/>
        </w:rPr>
        <w:t xml:space="preserve"> 2000). Complete historical climate data sets spanned 1996-2015 for RME and SC, and from 2003-2015 for JDW. Final simulations of soil storage and LAI were compared to measured site values.</w:t>
      </w:r>
    </w:p>
    <w:p w14:paraId="507E2388" w14:textId="77777777" w:rsidR="00D87E61" w:rsidRPr="003671C7" w:rsidRDefault="00D87E61" w:rsidP="003671C7">
      <w:pPr>
        <w:tabs>
          <w:tab w:val="left" w:pos="432"/>
        </w:tabs>
        <w:spacing w:line="240" w:lineRule="auto"/>
        <w:contextualSpacing/>
        <w:rPr>
          <w:i/>
          <w:sz w:val="24"/>
          <w:szCs w:val="24"/>
        </w:rPr>
      </w:pPr>
    </w:p>
    <w:p w14:paraId="1226073A" w14:textId="77777777" w:rsidR="00D87E61" w:rsidRPr="003671C7" w:rsidRDefault="00D87E61" w:rsidP="00056988">
      <w:pPr>
        <w:tabs>
          <w:tab w:val="left" w:pos="432"/>
        </w:tabs>
        <w:spacing w:line="240" w:lineRule="auto"/>
        <w:contextualSpacing/>
        <w:outlineLvl w:val="0"/>
        <w:rPr>
          <w:i/>
          <w:sz w:val="24"/>
          <w:szCs w:val="24"/>
        </w:rPr>
      </w:pPr>
      <w:r w:rsidRPr="003671C7">
        <w:rPr>
          <w:sz w:val="24"/>
          <w:szCs w:val="24"/>
        </w:rPr>
        <w:t xml:space="preserve">5.1.5 </w:t>
      </w:r>
      <w:r w:rsidRPr="003671C7">
        <w:rPr>
          <w:i/>
          <w:sz w:val="24"/>
          <w:szCs w:val="24"/>
        </w:rPr>
        <w:t>Climate change projections</w:t>
      </w:r>
    </w:p>
    <w:p w14:paraId="57F00859" w14:textId="13F96AD1" w:rsidR="00D87E61" w:rsidRPr="003671C7" w:rsidRDefault="000B6226" w:rsidP="000B6226">
      <w:pPr>
        <w:tabs>
          <w:tab w:val="left" w:pos="432"/>
        </w:tabs>
        <w:spacing w:line="240" w:lineRule="auto"/>
        <w:contextualSpacing/>
        <w:rPr>
          <w:sz w:val="24"/>
          <w:szCs w:val="24"/>
        </w:rPr>
      </w:pPr>
      <w:r>
        <w:rPr>
          <w:sz w:val="24"/>
          <w:szCs w:val="24"/>
        </w:rPr>
        <w:tab/>
      </w:r>
      <w:r w:rsidR="00D87E61" w:rsidRPr="003671C7">
        <w:rPr>
          <w:sz w:val="24"/>
          <w:szCs w:val="24"/>
        </w:rPr>
        <w:t xml:space="preserve">To represent climate change conditions predicted for the </w:t>
      </w:r>
      <w:proofErr w:type="spellStart"/>
      <w:r w:rsidR="00D87E61" w:rsidRPr="003671C7">
        <w:rPr>
          <w:sz w:val="24"/>
          <w:szCs w:val="24"/>
        </w:rPr>
        <w:t>mid 21</w:t>
      </w:r>
      <w:r w:rsidR="00D87E61" w:rsidRPr="003671C7">
        <w:rPr>
          <w:sz w:val="24"/>
          <w:szCs w:val="24"/>
          <w:vertAlign w:val="superscript"/>
        </w:rPr>
        <w:t>st</w:t>
      </w:r>
      <w:proofErr w:type="spellEnd"/>
      <w:r w:rsidR="00D87E61" w:rsidRPr="003671C7">
        <w:rPr>
          <w:sz w:val="24"/>
          <w:szCs w:val="24"/>
        </w:rPr>
        <w:t xml:space="preserve"> century, projected temperature increases were applied to historical climate datasets. Downscaled monthly </w:t>
      </w:r>
      <w:proofErr w:type="spellStart"/>
      <w:r w:rsidR="00D87E61" w:rsidRPr="003671C7">
        <w:rPr>
          <w:i/>
          <w:sz w:val="24"/>
          <w:szCs w:val="24"/>
        </w:rPr>
        <w:t>T</w:t>
      </w:r>
      <w:r w:rsidR="00D87E61" w:rsidRPr="003671C7">
        <w:rPr>
          <w:i/>
          <w:sz w:val="24"/>
          <w:szCs w:val="24"/>
          <w:vertAlign w:val="subscript"/>
        </w:rPr>
        <w:t>max</w:t>
      </w:r>
      <w:proofErr w:type="spellEnd"/>
      <w:r w:rsidR="00D87E61" w:rsidRPr="003671C7">
        <w:rPr>
          <w:sz w:val="24"/>
          <w:szCs w:val="24"/>
        </w:rPr>
        <w:t xml:space="preserve"> and </w:t>
      </w:r>
      <w:proofErr w:type="spellStart"/>
      <w:r w:rsidR="00D87E61" w:rsidRPr="003671C7">
        <w:rPr>
          <w:i/>
          <w:sz w:val="24"/>
          <w:szCs w:val="24"/>
        </w:rPr>
        <w:t>T</w:t>
      </w:r>
      <w:r w:rsidR="00D87E61" w:rsidRPr="003671C7">
        <w:rPr>
          <w:i/>
          <w:sz w:val="24"/>
          <w:szCs w:val="24"/>
          <w:vertAlign w:val="subscript"/>
        </w:rPr>
        <w:t>min</w:t>
      </w:r>
      <w:proofErr w:type="spellEnd"/>
      <w:r w:rsidR="00D87E61" w:rsidRPr="003671C7">
        <w:rPr>
          <w:sz w:val="24"/>
          <w:szCs w:val="24"/>
        </w:rPr>
        <w:t xml:space="preserve"> for both historic (1985-2005) and mid-century conditions (2046-2065) were obtained </w:t>
      </w:r>
      <w:r w:rsidR="00D87E61" w:rsidRPr="003671C7">
        <w:rPr>
          <w:sz w:val="24"/>
          <w:szCs w:val="24"/>
        </w:rPr>
        <w:lastRenderedPageBreak/>
        <w:t xml:space="preserve">from a 20-model ensemble mean of CMIP5 global circulation models (Taylor </w:t>
      </w:r>
      <w:del w:id="54" w:author="Shinneman, Douglas" w:date="2017-04-04T12:55:00Z">
        <w:r w:rsidR="00D87E61" w:rsidRPr="003671C7" w:rsidDel="00F13BBC">
          <w:rPr>
            <w:sz w:val="24"/>
            <w:szCs w:val="24"/>
          </w:rPr>
          <w:delText>et al.,</w:delText>
        </w:r>
      </w:del>
      <w:ins w:id="55" w:author="Shinneman, Douglas" w:date="2017-04-04T12:55:00Z">
        <w:r w:rsidR="00F13BBC">
          <w:rPr>
            <w:sz w:val="24"/>
            <w:szCs w:val="24"/>
          </w:rPr>
          <w:t>et al.</w:t>
        </w:r>
      </w:ins>
      <w:r w:rsidR="00D87E61" w:rsidRPr="003671C7">
        <w:rPr>
          <w:sz w:val="24"/>
          <w:szCs w:val="24"/>
        </w:rPr>
        <w:t xml:space="preserve"> 2012) using the Multivariate Adaptive Constructed Analogs (MACA) downscaling method (</w:t>
      </w:r>
      <w:proofErr w:type="spellStart"/>
      <w:r w:rsidR="00D87E61" w:rsidRPr="003671C7">
        <w:rPr>
          <w:sz w:val="24"/>
          <w:szCs w:val="24"/>
        </w:rPr>
        <w:t>Abatzoglou</w:t>
      </w:r>
      <w:proofErr w:type="spellEnd"/>
      <w:r w:rsidR="00D87E61" w:rsidRPr="003671C7">
        <w:rPr>
          <w:sz w:val="24"/>
          <w:szCs w:val="24"/>
        </w:rPr>
        <w:t xml:space="preserve"> and Brown, 2012). Monthly temperatures were downscaled to 4 km grid cells and based on a continued high CO</w:t>
      </w:r>
      <w:r w:rsidR="00D87E61" w:rsidRPr="003671C7">
        <w:rPr>
          <w:sz w:val="24"/>
          <w:szCs w:val="24"/>
          <w:vertAlign w:val="subscript"/>
        </w:rPr>
        <w:t>2</w:t>
      </w:r>
      <w:r w:rsidR="00D87E61" w:rsidRPr="003671C7">
        <w:rPr>
          <w:sz w:val="24"/>
          <w:szCs w:val="24"/>
        </w:rPr>
        <w:t xml:space="preserve"> emissions scenario (RCP 8.5). Changes in </w:t>
      </w:r>
      <w:proofErr w:type="spellStart"/>
      <w:r w:rsidR="00D87E61" w:rsidRPr="003671C7">
        <w:rPr>
          <w:i/>
          <w:sz w:val="24"/>
          <w:szCs w:val="24"/>
        </w:rPr>
        <w:t>T</w:t>
      </w:r>
      <w:r w:rsidR="00D87E61" w:rsidRPr="003671C7">
        <w:rPr>
          <w:i/>
          <w:sz w:val="24"/>
          <w:szCs w:val="24"/>
          <w:vertAlign w:val="subscript"/>
        </w:rPr>
        <w:t>max</w:t>
      </w:r>
      <w:proofErr w:type="spellEnd"/>
      <w:r w:rsidR="00D87E61" w:rsidRPr="003671C7">
        <w:rPr>
          <w:sz w:val="24"/>
          <w:szCs w:val="24"/>
        </w:rPr>
        <w:t xml:space="preserve"> and </w:t>
      </w:r>
      <w:proofErr w:type="spellStart"/>
      <w:r w:rsidR="00D87E61" w:rsidRPr="003671C7">
        <w:rPr>
          <w:i/>
          <w:sz w:val="24"/>
          <w:szCs w:val="24"/>
        </w:rPr>
        <w:t>T</w:t>
      </w:r>
      <w:r w:rsidR="00D87E61" w:rsidRPr="003671C7">
        <w:rPr>
          <w:i/>
          <w:sz w:val="24"/>
          <w:szCs w:val="24"/>
          <w:vertAlign w:val="subscript"/>
        </w:rPr>
        <w:t>min</w:t>
      </w:r>
      <w:proofErr w:type="spellEnd"/>
      <w:r w:rsidR="00D87E61" w:rsidRPr="003671C7">
        <w:rPr>
          <w:sz w:val="24"/>
          <w:szCs w:val="24"/>
        </w:rPr>
        <w:t xml:space="preserve"> at each site were determined by the difference between monthly downscaled historic temperatures and projected monthly mid-century temperatures obtained from the MACA data portal. Average monthly </w:t>
      </w:r>
      <w:proofErr w:type="spellStart"/>
      <w:r w:rsidR="00D87E61" w:rsidRPr="003671C7">
        <w:rPr>
          <w:i/>
          <w:sz w:val="24"/>
          <w:szCs w:val="24"/>
        </w:rPr>
        <w:t>T</w:t>
      </w:r>
      <w:r w:rsidR="00D87E61" w:rsidRPr="003671C7">
        <w:rPr>
          <w:i/>
          <w:sz w:val="24"/>
          <w:szCs w:val="24"/>
          <w:vertAlign w:val="subscript"/>
        </w:rPr>
        <w:t>max</w:t>
      </w:r>
      <w:proofErr w:type="spellEnd"/>
      <w:r w:rsidR="00D87E61" w:rsidRPr="003671C7">
        <w:rPr>
          <w:i/>
          <w:sz w:val="24"/>
          <w:szCs w:val="24"/>
        </w:rPr>
        <w:t xml:space="preserve"> </w:t>
      </w:r>
      <w:r w:rsidR="00D87E61" w:rsidRPr="003671C7">
        <w:rPr>
          <w:sz w:val="24"/>
          <w:szCs w:val="24"/>
        </w:rPr>
        <w:t xml:space="preserve">and </w:t>
      </w:r>
      <w:proofErr w:type="spellStart"/>
      <w:r w:rsidR="00D87E61" w:rsidRPr="003671C7">
        <w:rPr>
          <w:i/>
          <w:sz w:val="24"/>
          <w:szCs w:val="24"/>
        </w:rPr>
        <w:t>T</w:t>
      </w:r>
      <w:r w:rsidR="00D87E61" w:rsidRPr="003671C7">
        <w:rPr>
          <w:i/>
          <w:sz w:val="24"/>
          <w:szCs w:val="24"/>
          <w:vertAlign w:val="subscript"/>
        </w:rPr>
        <w:t>min</w:t>
      </w:r>
      <w:proofErr w:type="spellEnd"/>
      <w:r w:rsidR="00D87E61" w:rsidRPr="003671C7">
        <w:rPr>
          <w:sz w:val="24"/>
          <w:szCs w:val="24"/>
        </w:rPr>
        <w:t xml:space="preserve"> increases were then applied to measured daily temperatures for the years 1996-2015 at RME and SC and 2003-2015 at JDW. Once temperature increases were applied to daily climate records, precipitation data for climate change simulations were adjusted to account for the redistribution of frozen precipitation under warmer, mid-century conditions. Annual atmospheric CO</w:t>
      </w:r>
      <w:r w:rsidR="00D87E61" w:rsidRPr="003671C7">
        <w:rPr>
          <w:sz w:val="24"/>
          <w:szCs w:val="24"/>
          <w:vertAlign w:val="subscript"/>
        </w:rPr>
        <w:t>2</w:t>
      </w:r>
      <w:r w:rsidR="00D87E61" w:rsidRPr="003671C7">
        <w:rPr>
          <w:sz w:val="24"/>
          <w:szCs w:val="24"/>
        </w:rPr>
        <w:t xml:space="preserve"> concentrations (ppm) recommended by the coupled model </w:t>
      </w:r>
      <w:proofErr w:type="spellStart"/>
      <w:r w:rsidR="00D87E61" w:rsidRPr="003671C7">
        <w:rPr>
          <w:sz w:val="24"/>
          <w:szCs w:val="24"/>
        </w:rPr>
        <w:t>intercomparison</w:t>
      </w:r>
      <w:proofErr w:type="spellEnd"/>
      <w:r w:rsidR="00D87E61" w:rsidRPr="003671C7">
        <w:rPr>
          <w:sz w:val="24"/>
          <w:szCs w:val="24"/>
        </w:rPr>
        <w:t xml:space="preserve"> project (CMIP5) for RCP 8.5 were used for both historical (1996-2015) and mid-21</w:t>
      </w:r>
      <w:r w:rsidR="00D87E61" w:rsidRPr="003671C7">
        <w:rPr>
          <w:sz w:val="24"/>
          <w:szCs w:val="24"/>
          <w:vertAlign w:val="superscript"/>
        </w:rPr>
        <w:t>st</w:t>
      </w:r>
      <w:r w:rsidR="00D87E61" w:rsidRPr="003671C7">
        <w:rPr>
          <w:sz w:val="24"/>
          <w:szCs w:val="24"/>
        </w:rPr>
        <w:t xml:space="preserve"> century (2046-2065) simulations (</w:t>
      </w:r>
      <w:proofErr w:type="spellStart"/>
      <w:r w:rsidR="00D87E61" w:rsidRPr="003671C7">
        <w:rPr>
          <w:sz w:val="24"/>
          <w:szCs w:val="24"/>
        </w:rPr>
        <w:t>Meinshausen</w:t>
      </w:r>
      <w:proofErr w:type="spellEnd"/>
      <w:r w:rsidR="00D87E61" w:rsidRPr="003671C7">
        <w:rPr>
          <w:sz w:val="24"/>
          <w:szCs w:val="24"/>
        </w:rPr>
        <w:t xml:space="preserve"> </w:t>
      </w:r>
      <w:del w:id="56" w:author="Shinneman, Douglas" w:date="2017-04-04T12:55:00Z">
        <w:r w:rsidR="00D87E61" w:rsidRPr="003671C7" w:rsidDel="00F13BBC">
          <w:rPr>
            <w:sz w:val="24"/>
            <w:szCs w:val="24"/>
          </w:rPr>
          <w:delText>et al.,</w:delText>
        </w:r>
      </w:del>
      <w:ins w:id="57" w:author="Shinneman, Douglas" w:date="2017-04-04T12:55:00Z">
        <w:r w:rsidR="00F13BBC">
          <w:rPr>
            <w:sz w:val="24"/>
            <w:szCs w:val="24"/>
          </w:rPr>
          <w:t>et al.</w:t>
        </w:r>
      </w:ins>
      <w:r w:rsidR="00D87E61" w:rsidRPr="003671C7">
        <w:rPr>
          <w:sz w:val="24"/>
          <w:szCs w:val="24"/>
        </w:rPr>
        <w:t xml:space="preserve"> 2011). </w:t>
      </w:r>
    </w:p>
    <w:p w14:paraId="2E7D14BA" w14:textId="77777777" w:rsidR="00D87E61" w:rsidRDefault="00D87E61" w:rsidP="003671C7">
      <w:pPr>
        <w:tabs>
          <w:tab w:val="left" w:pos="432"/>
        </w:tabs>
        <w:spacing w:after="0" w:line="240" w:lineRule="auto"/>
        <w:contextualSpacing/>
        <w:rPr>
          <w:rFonts w:cs="Times New Roman"/>
          <w:i/>
          <w:sz w:val="24"/>
          <w:szCs w:val="24"/>
        </w:rPr>
      </w:pPr>
    </w:p>
    <w:p w14:paraId="0F90E79C" w14:textId="77777777" w:rsidR="000B6226" w:rsidRPr="000B6226" w:rsidRDefault="000B6226" w:rsidP="00056988">
      <w:pPr>
        <w:tabs>
          <w:tab w:val="left" w:pos="432"/>
        </w:tabs>
        <w:spacing w:after="0" w:line="240" w:lineRule="auto"/>
        <w:contextualSpacing/>
        <w:outlineLvl w:val="0"/>
        <w:rPr>
          <w:rFonts w:cs="Times New Roman"/>
          <w:b/>
          <w:sz w:val="24"/>
          <w:szCs w:val="24"/>
        </w:rPr>
      </w:pPr>
      <w:r w:rsidRPr="000B6226">
        <w:rPr>
          <w:rFonts w:cs="Times New Roman"/>
          <w:b/>
          <w:sz w:val="24"/>
          <w:szCs w:val="24"/>
        </w:rPr>
        <w:t xml:space="preserve">5.2 </w:t>
      </w:r>
      <w:r w:rsidRPr="000B6226">
        <w:rPr>
          <w:rFonts w:eastAsia="ヒラギノ角ゴ Pro W3"/>
          <w:b/>
          <w:i/>
          <w:color w:val="000000"/>
          <w:sz w:val="24"/>
          <w:szCs w:val="24"/>
        </w:rPr>
        <w:t>Post fire aspen regeneration</w:t>
      </w:r>
    </w:p>
    <w:p w14:paraId="4511FC73" w14:textId="77777777" w:rsidR="00460CC8" w:rsidRPr="003671C7" w:rsidRDefault="00460CC8" w:rsidP="00056988">
      <w:pPr>
        <w:tabs>
          <w:tab w:val="left" w:pos="432"/>
        </w:tabs>
        <w:spacing w:after="0" w:line="240" w:lineRule="auto"/>
        <w:contextualSpacing/>
        <w:outlineLvl w:val="0"/>
        <w:rPr>
          <w:rFonts w:cs="Times New Roman"/>
          <w:i/>
          <w:sz w:val="24"/>
          <w:szCs w:val="24"/>
        </w:rPr>
      </w:pPr>
      <w:r w:rsidRPr="000B6226">
        <w:rPr>
          <w:rFonts w:cs="Times New Roman"/>
          <w:sz w:val="24"/>
          <w:szCs w:val="24"/>
        </w:rPr>
        <w:t>5.2</w:t>
      </w:r>
      <w:r w:rsidRPr="003671C7">
        <w:rPr>
          <w:rFonts w:cs="Times New Roman"/>
          <w:i/>
          <w:sz w:val="24"/>
          <w:szCs w:val="24"/>
        </w:rPr>
        <w:t xml:space="preserve"> </w:t>
      </w:r>
      <w:r w:rsidR="0078749C" w:rsidRPr="003671C7">
        <w:rPr>
          <w:rFonts w:eastAsia="ヒラギノ角ゴ Pro W3"/>
          <w:i/>
          <w:color w:val="000000"/>
          <w:sz w:val="24"/>
          <w:szCs w:val="24"/>
        </w:rPr>
        <w:t>Post fire aspen regeneration - s</w:t>
      </w:r>
      <w:r w:rsidRPr="003671C7">
        <w:rPr>
          <w:rFonts w:cs="Times New Roman"/>
          <w:i/>
          <w:sz w:val="24"/>
          <w:szCs w:val="24"/>
        </w:rPr>
        <w:t xml:space="preserve">tudy area and design </w:t>
      </w:r>
    </w:p>
    <w:p w14:paraId="5E0EAB21" w14:textId="77777777" w:rsidR="00BD4102" w:rsidRPr="003671C7" w:rsidRDefault="0023370A" w:rsidP="003671C7">
      <w:pPr>
        <w:tabs>
          <w:tab w:val="left" w:pos="360"/>
          <w:tab w:val="left" w:pos="432"/>
        </w:tabs>
        <w:spacing w:line="240" w:lineRule="auto"/>
        <w:contextualSpacing/>
        <w:rPr>
          <w:rFonts w:eastAsia="ヒラギノ角ゴ Pro W3"/>
          <w:color w:val="000000"/>
          <w:sz w:val="24"/>
          <w:szCs w:val="24"/>
        </w:rPr>
      </w:pPr>
      <w:r>
        <w:rPr>
          <w:rFonts w:eastAsia="ヒラギノ角ゴ Pro W3"/>
          <w:noProof/>
          <w:color w:val="000000"/>
          <w:sz w:val="24"/>
          <w:szCs w:val="24"/>
        </w:rPr>
        <mc:AlternateContent>
          <mc:Choice Requires="wps">
            <w:drawing>
              <wp:anchor distT="0" distB="0" distL="114300" distR="114300" simplePos="0" relativeHeight="251665408" behindDoc="0" locked="0" layoutInCell="1" allowOverlap="1" wp14:anchorId="3C33BB62" wp14:editId="27A8761F">
                <wp:simplePos x="0" y="0"/>
                <wp:positionH relativeFrom="margin">
                  <wp:align>right</wp:align>
                </wp:positionH>
                <wp:positionV relativeFrom="paragraph">
                  <wp:posOffset>1010285</wp:posOffset>
                </wp:positionV>
                <wp:extent cx="6060440" cy="4592955"/>
                <wp:effectExtent l="0" t="0" r="16510" b="17145"/>
                <wp:wrapTopAndBottom/>
                <wp:docPr id="71" name="Text Box 71"/>
                <wp:cNvGraphicFramePr/>
                <a:graphic xmlns:a="http://schemas.openxmlformats.org/drawingml/2006/main">
                  <a:graphicData uri="http://schemas.microsoft.com/office/word/2010/wordprocessingShape">
                    <wps:wsp>
                      <wps:cNvSpPr txBox="1"/>
                      <wps:spPr>
                        <a:xfrm>
                          <a:off x="0" y="0"/>
                          <a:ext cx="6060440" cy="4592955"/>
                        </a:xfrm>
                        <a:prstGeom prst="rect">
                          <a:avLst/>
                        </a:prstGeom>
                        <a:solidFill>
                          <a:schemeClr val="lt1"/>
                        </a:solidFill>
                        <a:ln w="6350">
                          <a:solidFill>
                            <a:prstClr val="black"/>
                          </a:solidFill>
                        </a:ln>
                      </wps:spPr>
                      <wps:txbx>
                        <w:txbxContent>
                          <w:p w14:paraId="4C835291" w14:textId="77777777" w:rsidR="00E00459" w:rsidRDefault="00E00459" w:rsidP="00BD47E8">
                            <w:pPr>
                              <w:jc w:val="center"/>
                            </w:pPr>
                            <w:r>
                              <w:rPr>
                                <w:noProof/>
                              </w:rPr>
                              <w:drawing>
                                <wp:inline distT="0" distB="0" distL="0" distR="0" wp14:anchorId="4BDE142B" wp14:editId="21B89A1A">
                                  <wp:extent cx="5695315" cy="4146697"/>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pen fire.jpg"/>
                                          <pic:cNvPicPr/>
                                        </pic:nvPicPr>
                                        <pic:blipFill>
                                          <a:blip r:embed="rId10">
                                            <a:extLst>
                                              <a:ext uri="{28A0092B-C50C-407E-A947-70E740481C1C}">
                                                <a14:useLocalDpi xmlns:a14="http://schemas.microsoft.com/office/drawing/2010/main" val="0"/>
                                              </a:ext>
                                            </a:extLst>
                                          </a:blip>
                                          <a:stretch>
                                            <a:fillRect/>
                                          </a:stretch>
                                        </pic:blipFill>
                                        <pic:spPr>
                                          <a:xfrm>
                                            <a:off x="0" y="0"/>
                                            <a:ext cx="5714552" cy="4160703"/>
                                          </a:xfrm>
                                          <a:prstGeom prst="rect">
                                            <a:avLst/>
                                          </a:prstGeom>
                                        </pic:spPr>
                                      </pic:pic>
                                    </a:graphicData>
                                  </a:graphic>
                                </wp:inline>
                              </w:drawing>
                            </w:r>
                          </w:p>
                          <w:p w14:paraId="65036196" w14:textId="77777777" w:rsidR="00E00459" w:rsidRPr="003671C7" w:rsidRDefault="00E00459" w:rsidP="00BD47E8">
                            <w:pPr>
                              <w:tabs>
                                <w:tab w:val="left" w:pos="360"/>
                                <w:tab w:val="left" w:pos="432"/>
                              </w:tabs>
                              <w:spacing w:line="240" w:lineRule="auto"/>
                              <w:contextualSpacing/>
                              <w:rPr>
                                <w:rFonts w:eastAsia="ヒラギノ角ゴ Pro W3"/>
                                <w:color w:val="000000"/>
                                <w:sz w:val="24"/>
                                <w:szCs w:val="24"/>
                              </w:rPr>
                            </w:pPr>
                            <w:proofErr w:type="gramStart"/>
                            <w:r w:rsidRPr="00BD47E8">
                              <w:rPr>
                                <w:rFonts w:eastAsia="ヒラギノ角ゴ Pro W3"/>
                                <w:color w:val="000000"/>
                                <w:sz w:val="24"/>
                                <w:szCs w:val="24"/>
                              </w:rPr>
                              <w:t>Fig. 5.2.1.</w:t>
                            </w:r>
                            <w:proofErr w:type="gramEnd"/>
                            <w:r w:rsidRPr="00BD47E8">
                              <w:rPr>
                                <w:rFonts w:eastAsia="ヒラギノ角ゴ Pro W3"/>
                                <w:b/>
                                <w:color w:val="000000"/>
                                <w:sz w:val="24"/>
                                <w:szCs w:val="24"/>
                              </w:rPr>
                              <w:t xml:space="preserve"> </w:t>
                            </w:r>
                            <w:r w:rsidRPr="00BD47E8">
                              <w:rPr>
                                <w:rFonts w:eastAsia="ヒラギノ角ゴ Pro W3"/>
                                <w:color w:val="000000"/>
                                <w:sz w:val="24"/>
                                <w:szCs w:val="24"/>
                              </w:rPr>
                              <w:t xml:space="preserve"> Fires sampled and analyzed for Objective 2.</w:t>
                            </w:r>
                          </w:p>
                          <w:p w14:paraId="4DC39A52" w14:textId="77777777" w:rsidR="00E00459" w:rsidRDefault="00E00459" w:rsidP="00BD4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29" type="#_x0000_t202" style="position:absolute;margin-left:426pt;margin-top:79.55pt;width:477.2pt;height:361.6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CMYTwIAAKsEAAAOAAAAZHJzL2Uyb0RvYy54bWysVMFuGjEQvVfqP1i+l10IkAZliWgiqkpR&#10;EimpcjZeb1jV63Ftwy79+j57gZC0p6oXM555+zzzZobLq67RbKucr8kUfDjIOVNGUlmbl4J/f1p+&#10;+syZD8KUQpNRBd8pz6/mHz9ctnamRrQmXSrHQGL8rLUFX4dgZ1nm5Vo1wg/IKoNgRa4RAVf3kpVO&#10;tGBvdDbK82nWkiutI6m8h/emD/J54q8qJcN9VXkVmC44cgvpdOlcxTObX4rZixN2Xct9GuIfsmhE&#10;bfDokepGBME2rv6DqqmlI09VGEhqMqqqWqpUA6oZ5u+qeVwLq1ItEMfbo0z+/9HKu+2DY3VZ8PMh&#10;Z0Y06NGT6gL7Qh2DC/q01s8Ae7QAhg5+9Png93DGsrvKNfEXBTHEofTuqG5kk3BO82k+HiMkERtP&#10;LkYXk0nkyV4/t86Hr4oaFo2CO7QvqSq2tz700AMkvuZJ1+Wy1jpd4sioa+3YVqDZOqQkQf4GpQ1r&#10;kcrZJE/Eb2KR+vj9Sgv5Y5/eCQp82iDnKEpffLRCt+qSiGcHYVZU7qCXo37ivJXLGvS3wocH4TBi&#10;0AFrE+5xVJqQE+0tztbkfv3NH/HoPKKctRjZgvufG+EUZ/qbwUxcDJO8IV3Gk/MR3nCnkdVpxGya&#10;a4JQaDuyS2bEB30wK0fNM7ZrEV9FSBiJtwseDuZ16BcJ2ynVYpFAmGorwq15tDJSx8ZEWZ+6Z+Hs&#10;vq0BE3FHh+EWs3fd7bHxS0OLTaCqTq2POveq7uXHRqTh2W9vXLnTe0K9/sfMfwMAAP//AwBQSwME&#10;FAAGAAgAAAAhANJTuE/cAAAACAEAAA8AAABkcnMvZG93bnJldi54bWxMj8FOwzAQRO9I/QdrK3Gj&#10;TqsUOSFOBahw4USLOLvx1o6I7ch20/D3LCc4zs5q5k2zm93AJoypD17CelUAQ98F3Xsj4eP4cieA&#10;pay8VkPwKOEbE+zaxU2jah2u/h2nQzaMQnyqlQSb81hznjqLTqVVGNGTdw7RqUwyGq6julK4G/im&#10;KO65U72nBqtGfLbYfR0uTsL+yVSmEyravdB9P82f5zfzKuXtcn58AJZxzn/P8ItP6NAS0ylcvE5s&#10;kEBDMl231RoY2dW2LIGdJAixKYG3Df8/oP0BAAD//wMAUEsBAi0AFAAGAAgAAAAhALaDOJL+AAAA&#10;4QEAABMAAAAAAAAAAAAAAAAAAAAAAFtDb250ZW50X1R5cGVzXS54bWxQSwECLQAUAAYACAAAACEA&#10;OP0h/9YAAACUAQAACwAAAAAAAAAAAAAAAAAvAQAAX3JlbHMvLnJlbHNQSwECLQAUAAYACAAAACEA&#10;/DgjGE8CAACrBAAADgAAAAAAAAAAAAAAAAAuAgAAZHJzL2Uyb0RvYy54bWxQSwECLQAUAAYACAAA&#10;ACEA0lO4T9wAAAAIAQAADwAAAAAAAAAAAAAAAACpBAAAZHJzL2Rvd25yZXYueG1sUEsFBgAAAAAE&#10;AAQA8wAAALIFAAAAAA==&#10;" fillcolor="white [3201]" strokeweight=".5pt">
                <v:textbox>
                  <w:txbxContent>
                    <w:p w14:paraId="4C835291" w14:textId="77777777" w:rsidR="00E00459" w:rsidRDefault="00E00459" w:rsidP="00BD47E8">
                      <w:pPr>
                        <w:jc w:val="center"/>
                      </w:pPr>
                      <w:r>
                        <w:rPr>
                          <w:noProof/>
                        </w:rPr>
                        <w:drawing>
                          <wp:inline distT="0" distB="0" distL="0" distR="0" wp14:anchorId="4BDE142B" wp14:editId="21B89A1A">
                            <wp:extent cx="5695315" cy="4146697"/>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pen fire.jpg"/>
                                    <pic:cNvPicPr/>
                                  </pic:nvPicPr>
                                  <pic:blipFill>
                                    <a:blip r:embed="rId10">
                                      <a:extLst>
                                        <a:ext uri="{28A0092B-C50C-407E-A947-70E740481C1C}">
                                          <a14:useLocalDpi xmlns:a14="http://schemas.microsoft.com/office/drawing/2010/main" val="0"/>
                                        </a:ext>
                                      </a:extLst>
                                    </a:blip>
                                    <a:stretch>
                                      <a:fillRect/>
                                    </a:stretch>
                                  </pic:blipFill>
                                  <pic:spPr>
                                    <a:xfrm>
                                      <a:off x="0" y="0"/>
                                      <a:ext cx="5714552" cy="4160703"/>
                                    </a:xfrm>
                                    <a:prstGeom prst="rect">
                                      <a:avLst/>
                                    </a:prstGeom>
                                  </pic:spPr>
                                </pic:pic>
                              </a:graphicData>
                            </a:graphic>
                          </wp:inline>
                        </w:drawing>
                      </w:r>
                    </w:p>
                    <w:p w14:paraId="65036196" w14:textId="77777777" w:rsidR="00E00459" w:rsidRPr="003671C7" w:rsidRDefault="00E00459" w:rsidP="00BD47E8">
                      <w:pPr>
                        <w:tabs>
                          <w:tab w:val="left" w:pos="360"/>
                          <w:tab w:val="left" w:pos="432"/>
                        </w:tabs>
                        <w:spacing w:line="240" w:lineRule="auto"/>
                        <w:contextualSpacing/>
                        <w:rPr>
                          <w:rFonts w:eastAsia="ヒラギノ角ゴ Pro W3"/>
                          <w:color w:val="000000"/>
                          <w:sz w:val="24"/>
                          <w:szCs w:val="24"/>
                        </w:rPr>
                      </w:pPr>
                      <w:proofErr w:type="gramStart"/>
                      <w:r w:rsidRPr="00BD47E8">
                        <w:rPr>
                          <w:rFonts w:eastAsia="ヒラギノ角ゴ Pro W3"/>
                          <w:color w:val="000000"/>
                          <w:sz w:val="24"/>
                          <w:szCs w:val="24"/>
                        </w:rPr>
                        <w:t>Fig. 5.2.1.</w:t>
                      </w:r>
                      <w:proofErr w:type="gramEnd"/>
                      <w:r w:rsidRPr="00BD47E8">
                        <w:rPr>
                          <w:rFonts w:eastAsia="ヒラギノ角ゴ Pro W3"/>
                          <w:b/>
                          <w:color w:val="000000"/>
                          <w:sz w:val="24"/>
                          <w:szCs w:val="24"/>
                        </w:rPr>
                        <w:t xml:space="preserve"> </w:t>
                      </w:r>
                      <w:r w:rsidRPr="00BD47E8">
                        <w:rPr>
                          <w:rFonts w:eastAsia="ヒラギノ角ゴ Pro W3"/>
                          <w:color w:val="000000"/>
                          <w:sz w:val="24"/>
                          <w:szCs w:val="24"/>
                        </w:rPr>
                        <w:t xml:space="preserve"> Fires sampled and analyzed for Objective 2.</w:t>
                      </w:r>
                    </w:p>
                    <w:p w14:paraId="4DC39A52" w14:textId="77777777" w:rsidR="00E00459" w:rsidRDefault="00E00459" w:rsidP="00BD47E8">
                      <w:pPr>
                        <w:jc w:val="center"/>
                      </w:pPr>
                    </w:p>
                  </w:txbxContent>
                </v:textbox>
                <w10:wrap type="topAndBottom" anchorx="margin"/>
              </v:shape>
            </w:pict>
          </mc:Fallback>
        </mc:AlternateContent>
      </w:r>
      <w:r w:rsidR="0078749C" w:rsidRPr="003671C7">
        <w:rPr>
          <w:rFonts w:eastAsia="ヒラギノ角ゴ Pro W3"/>
          <w:color w:val="000000"/>
          <w:sz w:val="24"/>
          <w:szCs w:val="24"/>
        </w:rPr>
        <w:tab/>
      </w:r>
      <w:r w:rsidR="00480C00" w:rsidRPr="003671C7">
        <w:rPr>
          <w:rFonts w:eastAsia="ヒラギノ角ゴ Pro W3"/>
          <w:color w:val="000000"/>
          <w:sz w:val="24"/>
          <w:szCs w:val="24"/>
        </w:rPr>
        <w:t xml:space="preserve">The study </w:t>
      </w:r>
      <w:r w:rsidR="00DC05C7" w:rsidRPr="003671C7">
        <w:rPr>
          <w:rFonts w:eastAsia="ヒラギノ角ゴ Pro W3"/>
          <w:color w:val="000000"/>
          <w:sz w:val="24"/>
          <w:szCs w:val="24"/>
        </w:rPr>
        <w:t xml:space="preserve">area </w:t>
      </w:r>
      <w:r w:rsidR="00D76A0B" w:rsidRPr="003671C7">
        <w:rPr>
          <w:rFonts w:eastAsia="ヒラギノ角ゴ Pro W3"/>
          <w:color w:val="000000"/>
          <w:sz w:val="24"/>
          <w:szCs w:val="24"/>
        </w:rPr>
        <w:t xml:space="preserve">for this objective </w:t>
      </w:r>
      <w:r w:rsidR="00DC05C7" w:rsidRPr="003671C7">
        <w:rPr>
          <w:rFonts w:eastAsia="ヒラギノ角ゴ Pro W3"/>
          <w:color w:val="000000"/>
          <w:sz w:val="24"/>
          <w:szCs w:val="24"/>
        </w:rPr>
        <w:t>encompassed</w:t>
      </w:r>
      <w:r w:rsidR="00632245" w:rsidRPr="003671C7">
        <w:rPr>
          <w:rFonts w:eastAsia="ヒラギノ角ゴ Pro W3"/>
          <w:color w:val="000000"/>
          <w:sz w:val="24"/>
          <w:szCs w:val="24"/>
        </w:rPr>
        <w:t xml:space="preserve"> </w:t>
      </w:r>
      <w:r w:rsidR="00CD2759">
        <w:rPr>
          <w:rFonts w:eastAsia="ヒラギノ角ゴ Pro W3"/>
          <w:color w:val="000000"/>
          <w:sz w:val="24"/>
          <w:szCs w:val="24"/>
        </w:rPr>
        <w:t>22</w:t>
      </w:r>
      <w:r w:rsidR="007B1777" w:rsidRPr="003671C7">
        <w:rPr>
          <w:rFonts w:eastAsia="ヒラギノ角ゴ Pro W3"/>
          <w:color w:val="000000"/>
          <w:sz w:val="24"/>
          <w:szCs w:val="24"/>
        </w:rPr>
        <w:t xml:space="preserve"> fires that burned between 2000 and 2013 on </w:t>
      </w:r>
      <w:r w:rsidR="00C50666" w:rsidRPr="003671C7">
        <w:rPr>
          <w:rFonts w:eastAsia="ヒラギノ角ゴ Pro W3"/>
          <w:color w:val="000000"/>
          <w:sz w:val="24"/>
          <w:szCs w:val="24"/>
        </w:rPr>
        <w:t xml:space="preserve">federally managed land across </w:t>
      </w:r>
      <w:r w:rsidR="000B6FD7" w:rsidRPr="003671C7">
        <w:rPr>
          <w:rFonts w:eastAsia="ヒラギノ角ゴ Pro W3"/>
          <w:color w:val="000000"/>
          <w:sz w:val="24"/>
          <w:szCs w:val="24"/>
        </w:rPr>
        <w:t xml:space="preserve">central </w:t>
      </w:r>
      <w:r w:rsidR="00C50666" w:rsidRPr="003671C7">
        <w:rPr>
          <w:rFonts w:eastAsia="ヒラギノ角ゴ Pro W3"/>
          <w:color w:val="000000"/>
          <w:sz w:val="24"/>
          <w:szCs w:val="24"/>
        </w:rPr>
        <w:t xml:space="preserve">Idaho and </w:t>
      </w:r>
      <w:r w:rsidR="000B6FD7" w:rsidRPr="003671C7">
        <w:rPr>
          <w:rFonts w:eastAsia="ヒラギノ角ゴ Pro W3"/>
          <w:color w:val="000000"/>
          <w:sz w:val="24"/>
          <w:szCs w:val="24"/>
        </w:rPr>
        <w:t xml:space="preserve">western </w:t>
      </w:r>
      <w:r w:rsidR="00B83C82" w:rsidRPr="003671C7">
        <w:rPr>
          <w:rFonts w:eastAsia="ヒラギノ角ゴ Pro W3"/>
          <w:color w:val="000000"/>
          <w:sz w:val="24"/>
          <w:szCs w:val="24"/>
        </w:rPr>
        <w:t>Montana (</w:t>
      </w:r>
      <w:r w:rsidR="00B83C82" w:rsidRPr="003671C7">
        <w:rPr>
          <w:rFonts w:eastAsia="ヒラギノ角ゴ Pro W3"/>
          <w:color w:val="0000FF"/>
          <w:sz w:val="24"/>
          <w:szCs w:val="24"/>
        </w:rPr>
        <w:t xml:space="preserve">Fig </w:t>
      </w:r>
      <w:r w:rsidR="00347370">
        <w:rPr>
          <w:rFonts w:eastAsia="ヒラギノ角ゴ Pro W3"/>
          <w:color w:val="0000FF"/>
          <w:sz w:val="24"/>
          <w:szCs w:val="24"/>
        </w:rPr>
        <w:t>5.2.</w:t>
      </w:r>
      <w:r w:rsidR="007B1777" w:rsidRPr="003671C7">
        <w:rPr>
          <w:rFonts w:eastAsia="ヒラギノ角ゴ Pro W3"/>
          <w:color w:val="0000FF"/>
          <w:sz w:val="24"/>
          <w:szCs w:val="24"/>
        </w:rPr>
        <w:t>1</w:t>
      </w:r>
      <w:r w:rsidR="004A5AC5" w:rsidRPr="003671C7">
        <w:rPr>
          <w:rFonts w:eastAsia="ヒラギノ角ゴ Pro W3"/>
          <w:color w:val="000000"/>
          <w:sz w:val="24"/>
          <w:szCs w:val="24"/>
        </w:rPr>
        <w:t>).</w:t>
      </w:r>
      <w:r w:rsidR="00C50666" w:rsidRPr="003671C7">
        <w:rPr>
          <w:rFonts w:eastAsia="ヒラギノ角ゴ Pro W3"/>
          <w:color w:val="000000"/>
          <w:sz w:val="24"/>
          <w:szCs w:val="24"/>
        </w:rPr>
        <w:t xml:space="preserve"> </w:t>
      </w:r>
      <w:r w:rsidR="00D76A0B" w:rsidRPr="003671C7">
        <w:rPr>
          <w:rFonts w:eastAsia="ヒラギノ角ゴ Pro W3"/>
          <w:color w:val="000000"/>
          <w:sz w:val="24"/>
          <w:szCs w:val="24"/>
        </w:rPr>
        <w:t xml:space="preserve"> </w:t>
      </w:r>
      <w:r w:rsidR="000B6FD7" w:rsidRPr="003671C7">
        <w:rPr>
          <w:rFonts w:eastAsia="ヒラギノ角ゴ Pro W3"/>
          <w:color w:val="000000"/>
          <w:sz w:val="24"/>
          <w:szCs w:val="24"/>
        </w:rPr>
        <w:t xml:space="preserve">We used a stratified random sampling design to identify </w:t>
      </w:r>
      <w:r w:rsidR="00D76A0B" w:rsidRPr="003671C7">
        <w:rPr>
          <w:rFonts w:eastAsia="ヒラギノ角ゴ Pro W3"/>
          <w:color w:val="000000"/>
          <w:sz w:val="24"/>
          <w:szCs w:val="24"/>
        </w:rPr>
        <w:t xml:space="preserve">and sample </w:t>
      </w:r>
      <w:r w:rsidR="007A209A">
        <w:rPr>
          <w:rFonts w:eastAsia="ヒラギノ角ゴ Pro W3"/>
          <w:color w:val="000000"/>
          <w:sz w:val="24"/>
          <w:szCs w:val="24"/>
        </w:rPr>
        <w:t>65</w:t>
      </w:r>
      <w:r w:rsidR="00D76A0B" w:rsidRPr="003671C7">
        <w:rPr>
          <w:rFonts w:eastAsia="ヒラギノ角ゴ Pro W3"/>
          <w:color w:val="000000"/>
          <w:sz w:val="24"/>
          <w:szCs w:val="24"/>
        </w:rPr>
        <w:t xml:space="preserve"> </w:t>
      </w:r>
      <w:r w:rsidR="000B6FD7" w:rsidRPr="003671C7">
        <w:rPr>
          <w:rFonts w:eastAsia="ヒラギノ角ゴ Pro W3"/>
          <w:color w:val="000000"/>
          <w:sz w:val="24"/>
          <w:szCs w:val="24"/>
        </w:rPr>
        <w:t xml:space="preserve">sites using time since fire and location across a winter-dominated to summer-dominated precipitation gradient as the two primary strata. </w:t>
      </w:r>
      <w:r w:rsidR="00D76A0B" w:rsidRPr="003671C7">
        <w:rPr>
          <w:rFonts w:eastAsia="ヒラギノ角ゴ Pro W3"/>
          <w:color w:val="000000"/>
          <w:sz w:val="24"/>
          <w:szCs w:val="24"/>
        </w:rPr>
        <w:t xml:space="preserve"> </w:t>
      </w:r>
      <w:r w:rsidR="005D51B7" w:rsidRPr="003671C7">
        <w:rPr>
          <w:rFonts w:eastAsia="ヒラギノ角ゴ Pro W3"/>
          <w:color w:val="000000"/>
          <w:sz w:val="24"/>
          <w:szCs w:val="24"/>
        </w:rPr>
        <w:t xml:space="preserve">We used this gradient as a guide in site placement because we were interested </w:t>
      </w:r>
      <w:r w:rsidR="005D51B7" w:rsidRPr="003671C7">
        <w:rPr>
          <w:rFonts w:eastAsia="ヒラギノ角ゴ Pro W3"/>
          <w:color w:val="000000"/>
          <w:sz w:val="24"/>
          <w:szCs w:val="24"/>
        </w:rPr>
        <w:lastRenderedPageBreak/>
        <w:t>in</w:t>
      </w:r>
      <w:r w:rsidR="00A847BB" w:rsidRPr="003671C7">
        <w:rPr>
          <w:rFonts w:eastAsia="ヒラギノ角ゴ Pro W3"/>
          <w:color w:val="000000"/>
          <w:sz w:val="24"/>
          <w:szCs w:val="24"/>
        </w:rPr>
        <w:t xml:space="preserve"> the potential effects of precipitation regimes</w:t>
      </w:r>
      <w:r w:rsidR="00E43442" w:rsidRPr="003671C7">
        <w:rPr>
          <w:rFonts w:eastAsia="ヒラギノ角ゴ Pro W3"/>
          <w:color w:val="000000"/>
          <w:sz w:val="24"/>
          <w:szCs w:val="24"/>
        </w:rPr>
        <w:t xml:space="preserve"> on post-fire aspen regeneration</w:t>
      </w:r>
      <w:r w:rsidR="00A847BB" w:rsidRPr="003671C7">
        <w:rPr>
          <w:rFonts w:eastAsia="ヒラギノ角ゴ Pro W3"/>
          <w:color w:val="000000"/>
          <w:sz w:val="24"/>
          <w:szCs w:val="24"/>
        </w:rPr>
        <w:t xml:space="preserve">. Within these two strata we used </w:t>
      </w:r>
      <w:r w:rsidR="00B848AA" w:rsidRPr="003671C7">
        <w:rPr>
          <w:rFonts w:eastAsia="ヒラギノ角ゴ Pro W3"/>
          <w:color w:val="000000"/>
          <w:sz w:val="24"/>
          <w:szCs w:val="24"/>
        </w:rPr>
        <w:t>aerial</w:t>
      </w:r>
      <w:r w:rsidR="00A847BB" w:rsidRPr="003671C7">
        <w:rPr>
          <w:rFonts w:eastAsia="ヒラギノ角ゴ Pro W3"/>
          <w:color w:val="000000"/>
          <w:sz w:val="24"/>
          <w:szCs w:val="24"/>
        </w:rPr>
        <w:t xml:space="preserve"> imagery to visually confirm</w:t>
      </w:r>
      <w:r w:rsidR="000B6FD7" w:rsidRPr="003671C7">
        <w:rPr>
          <w:rFonts w:eastAsia="ヒラギノ角ゴ Pro W3"/>
          <w:color w:val="000000"/>
          <w:sz w:val="24"/>
          <w:szCs w:val="24"/>
        </w:rPr>
        <w:t xml:space="preserve"> aspen presence both before and after fire</w:t>
      </w:r>
      <w:r w:rsidR="00F72C2F" w:rsidRPr="003671C7">
        <w:rPr>
          <w:rFonts w:eastAsia="ヒラギノ角ゴ Pro W3"/>
          <w:color w:val="000000"/>
          <w:sz w:val="24"/>
          <w:szCs w:val="24"/>
        </w:rPr>
        <w:t xml:space="preserve"> and then randomly assigned field sampl</w:t>
      </w:r>
      <w:r w:rsidR="00073DB1" w:rsidRPr="003671C7">
        <w:rPr>
          <w:rFonts w:eastAsia="ヒラギノ角ゴ Pro W3"/>
          <w:color w:val="000000"/>
          <w:sz w:val="24"/>
          <w:szCs w:val="24"/>
        </w:rPr>
        <w:t>ing points within aspen stands</w:t>
      </w:r>
      <w:r w:rsidR="000B6FD7" w:rsidRPr="003671C7">
        <w:rPr>
          <w:rFonts w:eastAsia="ヒラギノ角ゴ Pro W3"/>
          <w:color w:val="000000"/>
          <w:sz w:val="24"/>
          <w:szCs w:val="24"/>
        </w:rPr>
        <w:t xml:space="preserve">. </w:t>
      </w:r>
      <w:r w:rsidR="00D76A0B" w:rsidRPr="003671C7">
        <w:rPr>
          <w:rFonts w:eastAsia="ヒラギノ角ゴ Pro W3"/>
          <w:color w:val="000000"/>
          <w:sz w:val="24"/>
          <w:szCs w:val="24"/>
        </w:rPr>
        <w:t xml:space="preserve"> Each fire co</w:t>
      </w:r>
      <w:r w:rsidR="008C1E0A" w:rsidRPr="003671C7">
        <w:rPr>
          <w:rFonts w:eastAsia="ヒラギノ角ゴ Pro W3"/>
          <w:color w:val="000000"/>
          <w:sz w:val="24"/>
          <w:szCs w:val="24"/>
        </w:rPr>
        <w:t>ntained between 1-7 plots.  T</w:t>
      </w:r>
      <w:r w:rsidR="00D76A0B" w:rsidRPr="003671C7">
        <w:rPr>
          <w:rFonts w:eastAsia="ヒラギノ角ゴ Pro W3"/>
          <w:color w:val="000000"/>
          <w:sz w:val="24"/>
          <w:szCs w:val="24"/>
        </w:rPr>
        <w:t>o</w:t>
      </w:r>
      <w:r w:rsidR="004467EC" w:rsidRPr="003671C7">
        <w:rPr>
          <w:rFonts w:eastAsia="ヒラギノ角ゴ Pro W3"/>
          <w:color w:val="000000"/>
          <w:sz w:val="24"/>
          <w:szCs w:val="24"/>
        </w:rPr>
        <w:t xml:space="preserve"> minimize violation of sample independence we located plots </w:t>
      </w:r>
      <w:r w:rsidR="008C1E0A" w:rsidRPr="003671C7">
        <w:rPr>
          <w:rFonts w:eastAsia="ヒラギノ角ゴ Pro W3"/>
          <w:color w:val="000000"/>
          <w:sz w:val="24"/>
          <w:szCs w:val="24"/>
        </w:rPr>
        <w:t xml:space="preserve">&gt; </w:t>
      </w:r>
      <w:r w:rsidR="004467EC" w:rsidRPr="003671C7">
        <w:rPr>
          <w:rFonts w:eastAsia="ヒラギノ角ゴ Pro W3"/>
          <w:color w:val="000000"/>
          <w:sz w:val="24"/>
          <w:szCs w:val="24"/>
        </w:rPr>
        <w:t>400 m apart.</w:t>
      </w:r>
      <w:r w:rsidR="000A225B" w:rsidRPr="003671C7">
        <w:rPr>
          <w:rFonts w:eastAsia="ヒラギノ角ゴ Pro W3"/>
          <w:color w:val="000000"/>
          <w:sz w:val="24"/>
          <w:szCs w:val="24"/>
        </w:rPr>
        <w:t xml:space="preserve"> </w:t>
      </w:r>
      <w:r w:rsidR="00734434" w:rsidRPr="003671C7">
        <w:rPr>
          <w:rFonts w:eastAsia="ヒラギノ角ゴ Pro W3"/>
          <w:color w:val="000000"/>
          <w:sz w:val="24"/>
          <w:szCs w:val="24"/>
        </w:rPr>
        <w:t xml:space="preserve"> </w:t>
      </w:r>
    </w:p>
    <w:p w14:paraId="73C80BA5" w14:textId="77777777" w:rsidR="009969CF" w:rsidRPr="003671C7" w:rsidRDefault="009969CF" w:rsidP="003671C7">
      <w:pPr>
        <w:tabs>
          <w:tab w:val="left" w:pos="360"/>
          <w:tab w:val="left" w:pos="432"/>
        </w:tabs>
        <w:spacing w:line="240" w:lineRule="auto"/>
        <w:contextualSpacing/>
        <w:rPr>
          <w:rFonts w:eastAsia="ヒラギノ角ゴ Pro W3"/>
          <w:color w:val="000000"/>
          <w:sz w:val="24"/>
          <w:szCs w:val="24"/>
        </w:rPr>
      </w:pPr>
    </w:p>
    <w:p w14:paraId="5C73A00B" w14:textId="77777777" w:rsidR="00C50666" w:rsidRPr="003671C7" w:rsidRDefault="00460CC8" w:rsidP="00056988">
      <w:pPr>
        <w:tabs>
          <w:tab w:val="left" w:pos="360"/>
          <w:tab w:val="left" w:pos="432"/>
        </w:tabs>
        <w:spacing w:line="240" w:lineRule="auto"/>
        <w:contextualSpacing/>
        <w:outlineLvl w:val="0"/>
        <w:rPr>
          <w:rFonts w:eastAsia="ヒラギノ角ゴ Pro W3"/>
          <w:i/>
          <w:color w:val="000000"/>
          <w:sz w:val="24"/>
          <w:szCs w:val="24"/>
        </w:rPr>
      </w:pPr>
      <w:r w:rsidRPr="000B6226">
        <w:rPr>
          <w:rFonts w:eastAsia="ヒラギノ角ゴ Pro W3"/>
          <w:color w:val="000000"/>
          <w:sz w:val="24"/>
          <w:szCs w:val="24"/>
        </w:rPr>
        <w:t>5.2.1</w:t>
      </w:r>
      <w:r w:rsidRPr="003671C7">
        <w:rPr>
          <w:rFonts w:eastAsia="ヒラギノ角ゴ Pro W3"/>
          <w:i/>
          <w:color w:val="000000"/>
          <w:sz w:val="24"/>
          <w:szCs w:val="24"/>
        </w:rPr>
        <w:t xml:space="preserve"> </w:t>
      </w:r>
      <w:r w:rsidR="0078749C" w:rsidRPr="003671C7">
        <w:rPr>
          <w:rFonts w:eastAsia="ヒラギノ角ゴ Pro W3"/>
          <w:i/>
          <w:color w:val="000000"/>
          <w:sz w:val="24"/>
          <w:szCs w:val="24"/>
        </w:rPr>
        <w:t>Post fire aspen regeneration - f</w:t>
      </w:r>
      <w:r w:rsidR="00F84D5D" w:rsidRPr="003671C7">
        <w:rPr>
          <w:rFonts w:eastAsia="ヒラギノ角ゴ Pro W3"/>
          <w:i/>
          <w:color w:val="000000"/>
          <w:sz w:val="24"/>
          <w:szCs w:val="24"/>
        </w:rPr>
        <w:t>ield and spatial data collection</w:t>
      </w:r>
    </w:p>
    <w:p w14:paraId="5ACF9D70" w14:textId="77777777" w:rsidR="008C1E0A" w:rsidRPr="003671C7" w:rsidRDefault="0078749C" w:rsidP="003671C7">
      <w:pPr>
        <w:tabs>
          <w:tab w:val="left" w:pos="360"/>
          <w:tab w:val="left" w:pos="432"/>
        </w:tabs>
        <w:spacing w:line="240" w:lineRule="auto"/>
        <w:contextualSpacing/>
        <w:rPr>
          <w:rFonts w:eastAsia="ヒラギノ角ゴ Pro W3"/>
          <w:color w:val="000000"/>
          <w:sz w:val="24"/>
          <w:szCs w:val="24"/>
        </w:rPr>
      </w:pPr>
      <w:r w:rsidRPr="003671C7">
        <w:rPr>
          <w:rFonts w:eastAsia="ヒラギノ角ゴ Pro W3"/>
          <w:color w:val="000000"/>
          <w:sz w:val="24"/>
          <w:szCs w:val="24"/>
        </w:rPr>
        <w:tab/>
      </w:r>
      <w:r w:rsidR="00C50666" w:rsidRPr="003671C7">
        <w:rPr>
          <w:rFonts w:eastAsia="ヒラギノ角ゴ Pro W3"/>
          <w:color w:val="000000"/>
          <w:sz w:val="24"/>
          <w:szCs w:val="24"/>
        </w:rPr>
        <w:t xml:space="preserve">Field data were collected </w:t>
      </w:r>
      <w:r w:rsidR="008C1E0A" w:rsidRPr="003671C7">
        <w:rPr>
          <w:rFonts w:eastAsia="ヒラギノ角ゴ Pro W3"/>
          <w:color w:val="000000"/>
          <w:sz w:val="24"/>
          <w:szCs w:val="24"/>
        </w:rPr>
        <w:t xml:space="preserve">during June through </w:t>
      </w:r>
      <w:r w:rsidR="00F36BE1" w:rsidRPr="003671C7">
        <w:rPr>
          <w:rFonts w:eastAsia="ヒラギノ角ゴ Pro W3"/>
          <w:color w:val="000000"/>
          <w:sz w:val="24"/>
          <w:szCs w:val="24"/>
        </w:rPr>
        <w:t xml:space="preserve">August in </w:t>
      </w:r>
      <w:r w:rsidR="0043281C" w:rsidRPr="003671C7">
        <w:rPr>
          <w:rFonts w:eastAsia="ヒラギノ角ゴ Pro W3"/>
          <w:color w:val="000000"/>
          <w:sz w:val="24"/>
          <w:szCs w:val="24"/>
        </w:rPr>
        <w:t>2014 and 2015</w:t>
      </w:r>
      <w:r w:rsidR="00080A20" w:rsidRPr="003671C7">
        <w:rPr>
          <w:rFonts w:eastAsia="ヒラギノ角ゴ Pro W3"/>
          <w:color w:val="000000"/>
          <w:sz w:val="24"/>
          <w:szCs w:val="24"/>
        </w:rPr>
        <w:t>.  We used several variables to characterize fire and post-fire conditions for each site.  T</w:t>
      </w:r>
      <w:r w:rsidR="00C03074" w:rsidRPr="003671C7">
        <w:rPr>
          <w:rFonts w:eastAsia="ヒラギノ角ゴ Pro W3"/>
          <w:color w:val="000000"/>
          <w:sz w:val="24"/>
          <w:szCs w:val="24"/>
        </w:rPr>
        <w:t>he</w:t>
      </w:r>
      <w:r w:rsidR="00B30CF5" w:rsidRPr="003671C7">
        <w:rPr>
          <w:rFonts w:eastAsia="ヒラギノ角ゴ Pro W3"/>
          <w:color w:val="000000"/>
          <w:sz w:val="24"/>
          <w:szCs w:val="24"/>
        </w:rPr>
        <w:t xml:space="preserve"> following data </w:t>
      </w:r>
      <w:r w:rsidR="007A209A">
        <w:rPr>
          <w:rFonts w:eastAsia="ヒラギノ角ゴ Pro W3"/>
          <w:color w:val="000000"/>
          <w:sz w:val="24"/>
          <w:szCs w:val="24"/>
        </w:rPr>
        <w:t xml:space="preserve">were </w:t>
      </w:r>
      <w:r w:rsidR="00B30CF5" w:rsidRPr="003671C7">
        <w:rPr>
          <w:rFonts w:eastAsia="ヒラギノ角ゴ Pro W3"/>
          <w:color w:val="000000"/>
          <w:sz w:val="24"/>
          <w:szCs w:val="24"/>
        </w:rPr>
        <w:t>collected within</w:t>
      </w:r>
      <w:r w:rsidR="00C03074" w:rsidRPr="003671C7">
        <w:rPr>
          <w:rFonts w:eastAsia="ヒラギノ角ゴ Pro W3"/>
          <w:color w:val="000000"/>
          <w:sz w:val="24"/>
          <w:szCs w:val="24"/>
        </w:rPr>
        <w:t xml:space="preserve"> 50 m </w:t>
      </w:r>
      <w:r w:rsidR="00672476" w:rsidRPr="003671C7">
        <w:rPr>
          <w:rFonts w:eastAsia="ヒラギノ角ゴ Pro W3"/>
          <w:color w:val="000000"/>
          <w:sz w:val="24"/>
          <w:szCs w:val="24"/>
        </w:rPr>
        <w:t>transects</w:t>
      </w:r>
      <w:r w:rsidR="00AF54D2" w:rsidRPr="003671C7">
        <w:rPr>
          <w:rFonts w:eastAsia="ヒラギノ角ゴ Pro W3"/>
          <w:color w:val="000000"/>
          <w:sz w:val="24"/>
          <w:szCs w:val="24"/>
        </w:rPr>
        <w:t>: sucker/seedling (&lt; 10 cm diameter) density and overstory</w:t>
      </w:r>
      <w:r w:rsidR="00B4048F" w:rsidRPr="003671C7">
        <w:rPr>
          <w:rFonts w:eastAsia="ヒラギノ角ゴ Pro W3"/>
          <w:color w:val="000000"/>
          <w:sz w:val="24"/>
          <w:szCs w:val="24"/>
        </w:rPr>
        <w:t xml:space="preserve"> tree</w:t>
      </w:r>
      <w:r w:rsidR="00AF54D2" w:rsidRPr="003671C7">
        <w:rPr>
          <w:rFonts w:eastAsia="ヒラギノ角ゴ Pro W3"/>
          <w:color w:val="000000"/>
          <w:sz w:val="24"/>
          <w:szCs w:val="24"/>
        </w:rPr>
        <w:t xml:space="preserve"> (&gt; 10 cm diameter) density </w:t>
      </w:r>
      <w:r w:rsidR="009C5226" w:rsidRPr="003671C7">
        <w:rPr>
          <w:rFonts w:eastAsia="ヒラギノ角ゴ Pro W3"/>
          <w:color w:val="000000"/>
          <w:sz w:val="24"/>
          <w:szCs w:val="24"/>
        </w:rPr>
        <w:t>by species</w:t>
      </w:r>
      <w:r w:rsidR="00AF54D2" w:rsidRPr="003671C7">
        <w:rPr>
          <w:rFonts w:eastAsia="ヒラギノ角ゴ Pro W3"/>
          <w:color w:val="000000"/>
          <w:sz w:val="24"/>
          <w:szCs w:val="24"/>
        </w:rPr>
        <w:t xml:space="preserve">, </w:t>
      </w:r>
      <w:r w:rsidR="009C5226" w:rsidRPr="003671C7">
        <w:rPr>
          <w:rFonts w:eastAsia="ヒラギノ角ゴ Pro W3"/>
          <w:color w:val="000000"/>
          <w:sz w:val="24"/>
          <w:szCs w:val="24"/>
        </w:rPr>
        <w:t>animal browse on suckers and pellet counts, understory vegetation by functional group (</w:t>
      </w:r>
      <w:r w:rsidR="00733588" w:rsidRPr="003671C7">
        <w:rPr>
          <w:rFonts w:eastAsia="ヒラギノ角ゴ Pro W3"/>
          <w:color w:val="000000"/>
          <w:sz w:val="24"/>
          <w:szCs w:val="24"/>
        </w:rPr>
        <w:t xml:space="preserve">e.g. </w:t>
      </w:r>
      <w:r w:rsidR="009C5226" w:rsidRPr="003671C7">
        <w:rPr>
          <w:rFonts w:eastAsia="ヒラギノ角ゴ Pro W3"/>
          <w:color w:val="000000"/>
          <w:sz w:val="24"/>
          <w:szCs w:val="24"/>
        </w:rPr>
        <w:t>gras</w:t>
      </w:r>
      <w:r w:rsidR="00733588" w:rsidRPr="003671C7">
        <w:rPr>
          <w:rFonts w:eastAsia="ヒラギノ角ゴ Pro W3"/>
          <w:color w:val="000000"/>
          <w:sz w:val="24"/>
          <w:szCs w:val="24"/>
        </w:rPr>
        <w:t>s, forb</w:t>
      </w:r>
      <w:r w:rsidR="00672476" w:rsidRPr="003671C7">
        <w:rPr>
          <w:rFonts w:eastAsia="ヒラギノ角ゴ Pro W3"/>
          <w:color w:val="000000"/>
          <w:sz w:val="24"/>
          <w:szCs w:val="24"/>
        </w:rPr>
        <w:t>), and shrub cover.</w:t>
      </w:r>
      <w:r w:rsidR="005E7E61" w:rsidRPr="003671C7">
        <w:rPr>
          <w:rFonts w:eastAsia="ヒラギノ角ゴ Pro W3"/>
          <w:color w:val="000000"/>
          <w:sz w:val="24"/>
          <w:szCs w:val="24"/>
        </w:rPr>
        <w:t xml:space="preserve"> Elevation </w:t>
      </w:r>
      <w:r w:rsidR="00267516" w:rsidRPr="003671C7">
        <w:rPr>
          <w:rFonts w:eastAsia="ヒラギノ角ゴ Pro W3"/>
          <w:color w:val="000000"/>
          <w:sz w:val="24"/>
          <w:szCs w:val="24"/>
        </w:rPr>
        <w:t xml:space="preserve">and </w:t>
      </w:r>
      <w:r w:rsidR="00022031" w:rsidRPr="003671C7">
        <w:rPr>
          <w:rFonts w:eastAsia="ヒラギノ角ゴ Pro W3"/>
          <w:color w:val="000000"/>
          <w:sz w:val="24"/>
          <w:szCs w:val="24"/>
        </w:rPr>
        <w:t>location informa</w:t>
      </w:r>
      <w:r w:rsidR="005E7E61" w:rsidRPr="003671C7">
        <w:rPr>
          <w:rFonts w:eastAsia="ヒラギノ角ゴ Pro W3"/>
          <w:color w:val="000000"/>
          <w:sz w:val="24"/>
          <w:szCs w:val="24"/>
        </w:rPr>
        <w:t xml:space="preserve">tion </w:t>
      </w:r>
      <w:r w:rsidR="00B30CF5" w:rsidRPr="003671C7">
        <w:rPr>
          <w:rFonts w:eastAsia="ヒラギノ角ゴ Pro W3"/>
          <w:color w:val="000000"/>
          <w:sz w:val="24"/>
          <w:szCs w:val="24"/>
        </w:rPr>
        <w:t>were</w:t>
      </w:r>
      <w:r w:rsidR="005E7E61" w:rsidRPr="003671C7">
        <w:rPr>
          <w:rFonts w:eastAsia="ヒラギノ角ゴ Pro W3"/>
          <w:color w:val="000000"/>
          <w:sz w:val="24"/>
          <w:szCs w:val="24"/>
        </w:rPr>
        <w:t xml:space="preserve"> </w:t>
      </w:r>
      <w:r w:rsidR="00672476" w:rsidRPr="003671C7">
        <w:rPr>
          <w:rFonts w:eastAsia="ヒラギノ角ゴ Pro W3"/>
          <w:color w:val="000000"/>
          <w:sz w:val="24"/>
          <w:szCs w:val="24"/>
        </w:rPr>
        <w:t xml:space="preserve">recorded in the field, and slope and aspect for each plot were </w:t>
      </w:r>
      <w:r w:rsidR="00022031" w:rsidRPr="003671C7">
        <w:rPr>
          <w:rFonts w:eastAsia="ヒラギノ角ゴ Pro W3"/>
          <w:color w:val="000000"/>
          <w:sz w:val="24"/>
          <w:szCs w:val="24"/>
        </w:rPr>
        <w:t xml:space="preserve">derived from </w:t>
      </w:r>
      <w:r w:rsidR="00C50666" w:rsidRPr="003671C7">
        <w:rPr>
          <w:rFonts w:eastAsia="ヒラギノ角ゴ Pro W3"/>
          <w:color w:val="000000"/>
          <w:sz w:val="24"/>
          <w:szCs w:val="24"/>
        </w:rPr>
        <w:t>30-m digital elevation model</w:t>
      </w:r>
      <w:r w:rsidR="00022031" w:rsidRPr="003671C7">
        <w:rPr>
          <w:rFonts w:eastAsia="ヒラギノ角ゴ Pro W3"/>
          <w:color w:val="000000"/>
          <w:sz w:val="24"/>
          <w:szCs w:val="24"/>
        </w:rPr>
        <w:t>s</w:t>
      </w:r>
      <w:r w:rsidR="00C50666" w:rsidRPr="003671C7">
        <w:rPr>
          <w:rFonts w:eastAsia="ヒラギノ角ゴ Pro W3"/>
          <w:color w:val="000000"/>
          <w:sz w:val="24"/>
          <w:szCs w:val="24"/>
        </w:rPr>
        <w:t xml:space="preserve"> (DEM</w:t>
      </w:r>
      <w:r w:rsidR="00022031" w:rsidRPr="003671C7">
        <w:rPr>
          <w:rFonts w:eastAsia="ヒラギノ角ゴ Pro W3"/>
          <w:color w:val="000000"/>
          <w:sz w:val="24"/>
          <w:szCs w:val="24"/>
        </w:rPr>
        <w:t>s</w:t>
      </w:r>
      <w:r w:rsidR="00C50666" w:rsidRPr="003671C7">
        <w:rPr>
          <w:rFonts w:eastAsia="ヒラギノ角ゴ Pro W3"/>
          <w:color w:val="000000"/>
          <w:sz w:val="24"/>
          <w:szCs w:val="24"/>
        </w:rPr>
        <w:t>)</w:t>
      </w:r>
      <w:r w:rsidR="00022031" w:rsidRPr="003671C7">
        <w:rPr>
          <w:rFonts w:eastAsia="ヒラギノ角ゴ Pro W3"/>
          <w:color w:val="000000"/>
          <w:sz w:val="24"/>
          <w:szCs w:val="24"/>
        </w:rPr>
        <w:t xml:space="preserve"> following data collection</w:t>
      </w:r>
      <w:r w:rsidR="00C50666" w:rsidRPr="003671C7">
        <w:rPr>
          <w:rFonts w:eastAsia="ヒラギノ角ゴ Pro W3"/>
          <w:color w:val="000000"/>
          <w:sz w:val="24"/>
          <w:szCs w:val="24"/>
        </w:rPr>
        <w:t>. Time since fire was calculated as the year of sampling minus the fire year. We assessed fire severity in the field b</w:t>
      </w:r>
      <w:r w:rsidR="00C240A7" w:rsidRPr="003671C7">
        <w:rPr>
          <w:rFonts w:eastAsia="ヒラギノ角ゴ Pro W3"/>
          <w:color w:val="000000"/>
          <w:sz w:val="24"/>
          <w:szCs w:val="24"/>
        </w:rPr>
        <w:t>y classif</w:t>
      </w:r>
      <w:r w:rsidR="00930A33" w:rsidRPr="003671C7">
        <w:rPr>
          <w:rFonts w:eastAsia="ヒラギノ角ゴ Pro W3"/>
          <w:color w:val="000000"/>
          <w:sz w:val="24"/>
          <w:szCs w:val="24"/>
        </w:rPr>
        <w:t xml:space="preserve">ying each plot as high </w:t>
      </w:r>
      <w:r w:rsidR="00C240A7" w:rsidRPr="003671C7">
        <w:rPr>
          <w:rFonts w:eastAsia="ヒラギノ角ゴ Pro W3"/>
          <w:color w:val="000000"/>
          <w:sz w:val="24"/>
          <w:szCs w:val="24"/>
        </w:rPr>
        <w:t xml:space="preserve">(&lt;10% of trees survived the fire) or medium </w:t>
      </w:r>
      <w:r w:rsidR="00930A33" w:rsidRPr="003671C7">
        <w:rPr>
          <w:rFonts w:eastAsia="ヒラギノ角ゴ Pro W3"/>
          <w:color w:val="000000"/>
          <w:sz w:val="24"/>
          <w:szCs w:val="24"/>
        </w:rPr>
        <w:t>(</w:t>
      </w:r>
      <w:r w:rsidR="00C240A7" w:rsidRPr="003671C7">
        <w:rPr>
          <w:rFonts w:eastAsia="ヒラギノ角ゴ Pro W3"/>
          <w:color w:val="000000"/>
          <w:sz w:val="24"/>
          <w:szCs w:val="24"/>
        </w:rPr>
        <w:t>10-50% of trees survived the fire)</w:t>
      </w:r>
      <w:r w:rsidR="00B4048F" w:rsidRPr="003671C7">
        <w:rPr>
          <w:rFonts w:eastAsia="ヒラギノ角ゴ Pro W3"/>
          <w:color w:val="000000"/>
          <w:sz w:val="24"/>
          <w:szCs w:val="24"/>
        </w:rPr>
        <w:t xml:space="preserve"> severity</w:t>
      </w:r>
      <w:r w:rsidR="00C240A7" w:rsidRPr="003671C7">
        <w:rPr>
          <w:rFonts w:eastAsia="ヒラギノ角ゴ Pro W3"/>
          <w:color w:val="000000"/>
          <w:sz w:val="24"/>
          <w:szCs w:val="24"/>
        </w:rPr>
        <w:t xml:space="preserve">. </w:t>
      </w:r>
      <w:r w:rsidR="008C1E0A" w:rsidRPr="003671C7">
        <w:rPr>
          <w:rFonts w:eastAsia="ヒラギノ角ゴ Pro W3"/>
          <w:color w:val="000000"/>
          <w:sz w:val="24"/>
          <w:szCs w:val="24"/>
        </w:rPr>
        <w:t xml:space="preserve"> </w:t>
      </w:r>
    </w:p>
    <w:p w14:paraId="69D7AA8D" w14:textId="77777777" w:rsidR="0078749C" w:rsidRPr="003671C7" w:rsidRDefault="008C1E0A" w:rsidP="003671C7">
      <w:pPr>
        <w:tabs>
          <w:tab w:val="left" w:pos="360"/>
          <w:tab w:val="left" w:pos="432"/>
        </w:tabs>
        <w:spacing w:line="240" w:lineRule="auto"/>
        <w:contextualSpacing/>
        <w:rPr>
          <w:rFonts w:eastAsia="ヒラギノ角ゴ Pro W3"/>
          <w:color w:val="000000"/>
          <w:sz w:val="24"/>
          <w:szCs w:val="24"/>
        </w:rPr>
      </w:pPr>
      <w:r w:rsidRPr="003671C7">
        <w:rPr>
          <w:rFonts w:eastAsia="ヒラギノ角ゴ Pro W3"/>
          <w:color w:val="000000"/>
          <w:sz w:val="24"/>
          <w:szCs w:val="24"/>
        </w:rPr>
        <w:tab/>
      </w:r>
      <w:r w:rsidR="00B22587" w:rsidRPr="003671C7">
        <w:rPr>
          <w:rFonts w:eastAsia="ヒラギノ角ゴ Pro W3"/>
          <w:color w:val="000000"/>
          <w:sz w:val="24"/>
          <w:szCs w:val="24"/>
        </w:rPr>
        <w:t>Additional</w:t>
      </w:r>
      <w:r w:rsidR="00AF54D2" w:rsidRPr="003671C7">
        <w:rPr>
          <w:rFonts w:eastAsia="ヒラギノ角ゴ Pro W3"/>
          <w:color w:val="000000"/>
          <w:sz w:val="24"/>
          <w:szCs w:val="24"/>
        </w:rPr>
        <w:t xml:space="preserve"> s</w:t>
      </w:r>
      <w:r w:rsidR="00930A33" w:rsidRPr="003671C7">
        <w:rPr>
          <w:rFonts w:eastAsia="ヒラギノ角ゴ Pro W3"/>
          <w:color w:val="000000"/>
          <w:sz w:val="24"/>
          <w:szCs w:val="24"/>
        </w:rPr>
        <w:t xml:space="preserve">patial data </w:t>
      </w:r>
      <w:r w:rsidRPr="003671C7">
        <w:rPr>
          <w:rFonts w:eastAsia="ヒラギノ角ゴ Pro W3"/>
          <w:color w:val="000000"/>
          <w:sz w:val="24"/>
          <w:szCs w:val="24"/>
        </w:rPr>
        <w:t xml:space="preserve">for fire and climate variables were </w:t>
      </w:r>
      <w:r w:rsidR="00B22587" w:rsidRPr="003671C7">
        <w:rPr>
          <w:rFonts w:eastAsia="ヒラギノ角ゴ Pro W3"/>
          <w:color w:val="000000"/>
          <w:sz w:val="24"/>
          <w:szCs w:val="24"/>
        </w:rPr>
        <w:t xml:space="preserve">also </w:t>
      </w:r>
      <w:r w:rsidRPr="003671C7">
        <w:rPr>
          <w:rFonts w:eastAsia="ヒラギノ角ゴ Pro W3"/>
          <w:color w:val="000000"/>
          <w:sz w:val="24"/>
          <w:szCs w:val="24"/>
        </w:rPr>
        <w:t xml:space="preserve">obtained </w:t>
      </w:r>
      <w:r w:rsidR="00B22587" w:rsidRPr="003671C7">
        <w:rPr>
          <w:rFonts w:eastAsia="ヒラギノ角ゴ Pro W3"/>
          <w:color w:val="000000"/>
          <w:sz w:val="24"/>
          <w:szCs w:val="24"/>
        </w:rPr>
        <w:t>for use in our analysis. To investigate the role of fire severity in post-fire regeneration, fi</w:t>
      </w:r>
      <w:r w:rsidR="00930A33" w:rsidRPr="003671C7">
        <w:rPr>
          <w:rFonts w:eastAsia="ヒラギノ角ゴ Pro W3"/>
          <w:color w:val="000000"/>
          <w:sz w:val="24"/>
          <w:szCs w:val="24"/>
        </w:rPr>
        <w:t xml:space="preserve">re severity and size </w:t>
      </w:r>
      <w:r w:rsidR="007534CA" w:rsidRPr="003671C7">
        <w:rPr>
          <w:rFonts w:eastAsia="ヒラギノ角ゴ Pro W3"/>
          <w:color w:val="000000"/>
          <w:sz w:val="24"/>
          <w:szCs w:val="24"/>
        </w:rPr>
        <w:t xml:space="preserve">were obtained </w:t>
      </w:r>
      <w:r w:rsidR="00C50666" w:rsidRPr="003671C7">
        <w:rPr>
          <w:rFonts w:eastAsia="ヒラギノ角ゴ Pro W3"/>
          <w:color w:val="000000"/>
          <w:sz w:val="24"/>
          <w:szCs w:val="24"/>
        </w:rPr>
        <w:t>from the Monitoring Trends in Burn Severity (MTBS) projec</w:t>
      </w:r>
      <w:r w:rsidR="00B30CF5" w:rsidRPr="003671C7">
        <w:rPr>
          <w:rFonts w:eastAsia="ヒラギノ角ゴ Pro W3"/>
          <w:color w:val="000000"/>
          <w:sz w:val="24"/>
          <w:szCs w:val="24"/>
        </w:rPr>
        <w:t>t (</w:t>
      </w:r>
      <w:proofErr w:type="spellStart"/>
      <w:r w:rsidR="00B30CF5" w:rsidRPr="003671C7">
        <w:rPr>
          <w:rFonts w:eastAsia="ヒラギノ角ゴ Pro W3"/>
          <w:color w:val="000000"/>
          <w:sz w:val="24"/>
          <w:szCs w:val="24"/>
        </w:rPr>
        <w:t>Eid</w:t>
      </w:r>
      <w:r w:rsidR="00851BDD" w:rsidRPr="003671C7">
        <w:rPr>
          <w:rFonts w:eastAsia="ヒラギノ角ゴ Pro W3"/>
          <w:color w:val="000000"/>
          <w:sz w:val="24"/>
          <w:szCs w:val="24"/>
        </w:rPr>
        <w:t>enshink</w:t>
      </w:r>
      <w:proofErr w:type="spellEnd"/>
      <w:r w:rsidR="00851BDD" w:rsidRPr="003671C7">
        <w:rPr>
          <w:rFonts w:eastAsia="ヒラギノ角ゴ Pro W3"/>
          <w:color w:val="000000"/>
          <w:sz w:val="24"/>
          <w:szCs w:val="24"/>
        </w:rPr>
        <w:t xml:space="preserve"> </w:t>
      </w:r>
      <w:r w:rsidRPr="003671C7">
        <w:rPr>
          <w:rFonts w:eastAsia="ヒラギノ角ゴ Pro W3"/>
          <w:color w:val="000000"/>
          <w:sz w:val="24"/>
          <w:szCs w:val="24"/>
        </w:rPr>
        <w:t>et al.</w:t>
      </w:r>
      <w:r w:rsidR="00851BDD" w:rsidRPr="003671C7">
        <w:rPr>
          <w:rFonts w:eastAsia="ヒラギノ角ゴ Pro W3"/>
          <w:color w:val="000000"/>
          <w:sz w:val="24"/>
          <w:szCs w:val="24"/>
        </w:rPr>
        <w:t xml:space="preserve"> 2007)</w:t>
      </w:r>
      <w:r w:rsidR="00B22587" w:rsidRPr="003671C7">
        <w:rPr>
          <w:rFonts w:eastAsia="ヒラギノ角ゴ Pro W3"/>
          <w:color w:val="000000"/>
          <w:sz w:val="24"/>
          <w:szCs w:val="24"/>
        </w:rPr>
        <w:t>.  W</w:t>
      </w:r>
      <w:r w:rsidR="00AF54D2" w:rsidRPr="003671C7">
        <w:rPr>
          <w:rFonts w:eastAsia="ヒラギノ角ゴ Pro W3"/>
          <w:color w:val="000000"/>
          <w:sz w:val="24"/>
          <w:szCs w:val="24"/>
        </w:rPr>
        <w:t xml:space="preserve">e calculated the proportion of each MTBS burn severity class (e.g. high, moderate, low, or unburned) within a </w:t>
      </w:r>
      <w:r w:rsidR="00851BDD" w:rsidRPr="003671C7">
        <w:rPr>
          <w:rFonts w:eastAsia="ヒラギノ角ゴ Pro W3"/>
          <w:color w:val="000000"/>
          <w:sz w:val="24"/>
          <w:szCs w:val="24"/>
        </w:rPr>
        <w:t xml:space="preserve">100 m buffer </w:t>
      </w:r>
      <w:r w:rsidR="00590DF7" w:rsidRPr="003671C7">
        <w:rPr>
          <w:rFonts w:eastAsia="ヒラギノ角ゴ Pro W3"/>
          <w:color w:val="000000"/>
          <w:sz w:val="24"/>
          <w:szCs w:val="24"/>
        </w:rPr>
        <w:t xml:space="preserve">surrounding each plot using GIS. </w:t>
      </w:r>
      <w:r w:rsidR="0078749C" w:rsidRPr="003671C7">
        <w:rPr>
          <w:rFonts w:eastAsia="ヒラギノ角ゴ Pro W3"/>
          <w:color w:val="000000"/>
          <w:sz w:val="24"/>
          <w:szCs w:val="24"/>
        </w:rPr>
        <w:t xml:space="preserve"> </w:t>
      </w:r>
      <w:r w:rsidR="00B22587" w:rsidRPr="003671C7">
        <w:rPr>
          <w:rFonts w:eastAsia="ヒラギノ角ゴ Pro W3"/>
          <w:color w:val="000000"/>
          <w:sz w:val="24"/>
          <w:szCs w:val="24"/>
        </w:rPr>
        <w:t>For climate variables, w</w:t>
      </w:r>
      <w:r w:rsidR="00C50666" w:rsidRPr="003671C7">
        <w:rPr>
          <w:rFonts w:eastAsia="ヒラギノ角ゴ Pro W3"/>
          <w:color w:val="000000"/>
          <w:sz w:val="24"/>
          <w:szCs w:val="24"/>
        </w:rPr>
        <w:t>e acquired 800-m resolution long-term monthly precipitation and temperature</w:t>
      </w:r>
      <w:r w:rsidR="006521C6" w:rsidRPr="003671C7">
        <w:rPr>
          <w:rFonts w:eastAsia="ヒラギノ角ゴ Pro W3"/>
          <w:color w:val="000000"/>
          <w:sz w:val="24"/>
          <w:szCs w:val="24"/>
        </w:rPr>
        <w:t xml:space="preserve"> </w:t>
      </w:r>
      <w:r w:rsidR="00C50666" w:rsidRPr="003671C7">
        <w:rPr>
          <w:rFonts w:eastAsia="ヒラギノ角ゴ Pro W3"/>
          <w:color w:val="000000"/>
          <w:sz w:val="24"/>
          <w:szCs w:val="24"/>
        </w:rPr>
        <w:t>data from the Parameterized-elevation Regression on Independent Slopes Model (PRISM; Daly et al. 2008</w:t>
      </w:r>
      <w:r w:rsidR="006521C6" w:rsidRPr="003671C7">
        <w:rPr>
          <w:rFonts w:eastAsia="ヒラギノ角ゴ Pro W3"/>
          <w:color w:val="000000"/>
          <w:sz w:val="24"/>
          <w:szCs w:val="24"/>
        </w:rPr>
        <w:t>)</w:t>
      </w:r>
      <w:r w:rsidR="00B22587" w:rsidRPr="003671C7">
        <w:rPr>
          <w:rFonts w:eastAsia="ヒラギノ角ゴ Pro W3"/>
          <w:color w:val="000000"/>
          <w:sz w:val="24"/>
          <w:szCs w:val="24"/>
        </w:rPr>
        <w:t xml:space="preserve">. </w:t>
      </w:r>
      <w:r w:rsidR="00906661" w:rsidRPr="003671C7">
        <w:rPr>
          <w:rFonts w:eastAsia="ヒラギノ角ゴ Pro W3"/>
          <w:color w:val="000000"/>
          <w:sz w:val="24"/>
          <w:szCs w:val="24"/>
        </w:rPr>
        <w:t xml:space="preserve"> </w:t>
      </w:r>
      <w:r w:rsidR="00B22587" w:rsidRPr="003671C7">
        <w:rPr>
          <w:rFonts w:eastAsia="ヒラギノ角ゴ Pro W3"/>
          <w:color w:val="000000"/>
          <w:sz w:val="24"/>
          <w:szCs w:val="24"/>
        </w:rPr>
        <w:t>We u</w:t>
      </w:r>
      <w:r w:rsidR="00906661" w:rsidRPr="003671C7">
        <w:rPr>
          <w:rFonts w:eastAsia="ヒラギノ角ゴ Pro W3"/>
          <w:color w:val="000000"/>
          <w:sz w:val="24"/>
          <w:szCs w:val="24"/>
        </w:rPr>
        <w:t xml:space="preserve">sed these </w:t>
      </w:r>
      <w:r w:rsidR="007C7C12" w:rsidRPr="003671C7">
        <w:rPr>
          <w:rFonts w:eastAsia="ヒラギノ角ゴ Pro W3"/>
          <w:color w:val="000000"/>
          <w:sz w:val="24"/>
          <w:szCs w:val="24"/>
        </w:rPr>
        <w:t>data to</w:t>
      </w:r>
      <w:r w:rsidR="00D6444F" w:rsidRPr="003671C7">
        <w:rPr>
          <w:rFonts w:eastAsia="ヒラギノ角ゴ Pro W3"/>
          <w:color w:val="000000"/>
          <w:sz w:val="24"/>
          <w:szCs w:val="24"/>
        </w:rPr>
        <w:t xml:space="preserve"> calculate several climate</w:t>
      </w:r>
      <w:r w:rsidR="007C7C12" w:rsidRPr="003671C7">
        <w:rPr>
          <w:rFonts w:eastAsia="ヒラギノ角ゴ Pro W3"/>
          <w:color w:val="000000"/>
          <w:sz w:val="24"/>
          <w:szCs w:val="24"/>
        </w:rPr>
        <w:t xml:space="preserve"> variables</w:t>
      </w:r>
      <w:r w:rsidR="00B22587" w:rsidRPr="003671C7">
        <w:rPr>
          <w:rFonts w:eastAsia="ヒラギノ角ゴ Pro W3"/>
          <w:color w:val="000000"/>
          <w:sz w:val="24"/>
          <w:szCs w:val="24"/>
        </w:rPr>
        <w:t xml:space="preserve">, including </w:t>
      </w:r>
      <w:r w:rsidR="00D6444F" w:rsidRPr="003671C7">
        <w:rPr>
          <w:rFonts w:eastAsia="Times New Roman" w:cs="Arial"/>
          <w:color w:val="222222"/>
          <w:sz w:val="24"/>
          <w:szCs w:val="24"/>
        </w:rPr>
        <w:t xml:space="preserve">climatic water deficit, total annual snow and rain, and </w:t>
      </w:r>
      <w:r w:rsidR="007534CA" w:rsidRPr="003671C7">
        <w:rPr>
          <w:rFonts w:eastAsia="Times New Roman" w:cs="Arial"/>
          <w:color w:val="222222"/>
          <w:sz w:val="24"/>
          <w:szCs w:val="24"/>
        </w:rPr>
        <w:t xml:space="preserve">a </w:t>
      </w:r>
      <w:r w:rsidR="00D6444F" w:rsidRPr="003671C7">
        <w:rPr>
          <w:rFonts w:eastAsia="Times New Roman" w:cs="Arial"/>
          <w:color w:val="222222"/>
          <w:sz w:val="24"/>
          <w:szCs w:val="24"/>
        </w:rPr>
        <w:t>heat</w:t>
      </w:r>
      <w:r w:rsidR="00733588" w:rsidRPr="003671C7">
        <w:rPr>
          <w:rFonts w:eastAsia="Times New Roman" w:cs="Arial"/>
          <w:color w:val="222222"/>
          <w:sz w:val="24"/>
          <w:szCs w:val="24"/>
        </w:rPr>
        <w:t xml:space="preserve"> </w:t>
      </w:r>
      <w:r w:rsidR="00D6444F" w:rsidRPr="003671C7">
        <w:rPr>
          <w:rFonts w:eastAsia="Times New Roman" w:cs="Arial"/>
          <w:color w:val="222222"/>
          <w:sz w:val="24"/>
          <w:szCs w:val="24"/>
        </w:rPr>
        <w:t xml:space="preserve">load </w:t>
      </w:r>
      <w:r w:rsidR="007534CA" w:rsidRPr="003671C7">
        <w:rPr>
          <w:rFonts w:eastAsia="Times New Roman" w:cs="Arial"/>
          <w:color w:val="222222"/>
          <w:sz w:val="24"/>
          <w:szCs w:val="24"/>
        </w:rPr>
        <w:t xml:space="preserve">index for each site </w:t>
      </w:r>
      <w:r w:rsidR="007C7C12" w:rsidRPr="003671C7">
        <w:rPr>
          <w:rFonts w:eastAsia="Times New Roman" w:cs="Arial"/>
          <w:color w:val="222222"/>
          <w:sz w:val="24"/>
          <w:szCs w:val="24"/>
        </w:rPr>
        <w:t xml:space="preserve">following </w:t>
      </w:r>
      <w:proofErr w:type="spellStart"/>
      <w:r w:rsidR="007C7C12" w:rsidRPr="003671C7">
        <w:rPr>
          <w:rFonts w:eastAsia="Times New Roman" w:cs="Arial"/>
          <w:color w:val="222222"/>
          <w:sz w:val="24"/>
          <w:szCs w:val="24"/>
        </w:rPr>
        <w:t>Dilts</w:t>
      </w:r>
      <w:proofErr w:type="spellEnd"/>
      <w:r w:rsidR="007C7C12" w:rsidRPr="003671C7">
        <w:rPr>
          <w:rFonts w:eastAsia="Times New Roman" w:cs="Arial"/>
          <w:color w:val="222222"/>
          <w:sz w:val="24"/>
          <w:szCs w:val="24"/>
        </w:rPr>
        <w:t xml:space="preserve"> et al</w:t>
      </w:r>
      <w:r w:rsidR="00733588" w:rsidRPr="003671C7">
        <w:rPr>
          <w:rFonts w:eastAsia="Times New Roman" w:cs="Arial"/>
          <w:color w:val="222222"/>
          <w:sz w:val="24"/>
          <w:szCs w:val="24"/>
        </w:rPr>
        <w:t>. (2015)</w:t>
      </w:r>
      <w:r w:rsidR="007C7C12" w:rsidRPr="003671C7">
        <w:rPr>
          <w:rFonts w:eastAsia="ヒラギノ角ゴ Pro W3"/>
          <w:color w:val="000000"/>
          <w:sz w:val="24"/>
          <w:szCs w:val="24"/>
        </w:rPr>
        <w:t>.</w:t>
      </w:r>
      <w:r w:rsidR="00485AFC" w:rsidRPr="003671C7">
        <w:rPr>
          <w:rFonts w:eastAsia="ヒラギノ角ゴ Pro W3"/>
          <w:color w:val="000000"/>
          <w:sz w:val="24"/>
          <w:szCs w:val="24"/>
        </w:rPr>
        <w:t xml:space="preserve"> </w:t>
      </w:r>
      <w:r w:rsidR="00DD5330" w:rsidRPr="003671C7">
        <w:rPr>
          <w:rFonts w:eastAsia="ヒラギノ角ゴ Pro W3"/>
          <w:color w:val="000000"/>
          <w:sz w:val="24"/>
          <w:szCs w:val="24"/>
        </w:rPr>
        <w:t xml:space="preserve"> </w:t>
      </w:r>
      <w:r w:rsidR="00B22587" w:rsidRPr="003671C7">
        <w:rPr>
          <w:rFonts w:eastAsia="ヒラギノ角ゴ Pro W3"/>
          <w:color w:val="000000"/>
          <w:sz w:val="24"/>
          <w:szCs w:val="24"/>
        </w:rPr>
        <w:t xml:space="preserve">All variables considered and used in the analysis </w:t>
      </w:r>
      <w:r w:rsidR="007A209A">
        <w:rPr>
          <w:rFonts w:eastAsia="ヒラギノ角ゴ Pro W3"/>
          <w:color w:val="000000"/>
          <w:sz w:val="24"/>
          <w:szCs w:val="24"/>
        </w:rPr>
        <w:t xml:space="preserve">are </w:t>
      </w:r>
      <w:r w:rsidR="00B22587" w:rsidRPr="003671C7">
        <w:rPr>
          <w:rFonts w:eastAsia="ヒラギノ角ゴ Pro W3"/>
          <w:color w:val="000000"/>
          <w:sz w:val="24"/>
          <w:szCs w:val="24"/>
        </w:rPr>
        <w:t xml:space="preserve">in </w:t>
      </w:r>
      <w:r w:rsidR="006B7B62" w:rsidRPr="003671C7">
        <w:rPr>
          <w:rFonts w:eastAsia="ヒラギノ角ゴ Pro W3"/>
          <w:color w:val="0000FF"/>
          <w:sz w:val="24"/>
          <w:szCs w:val="24"/>
        </w:rPr>
        <w:t>Appendix X</w:t>
      </w:r>
      <w:r w:rsidR="002920B7" w:rsidRPr="003671C7">
        <w:rPr>
          <w:rFonts w:eastAsia="ヒラギノ角ゴ Pro W3"/>
          <w:color w:val="0000FF"/>
          <w:sz w:val="24"/>
          <w:szCs w:val="24"/>
        </w:rPr>
        <w:t>.</w:t>
      </w:r>
    </w:p>
    <w:p w14:paraId="11B6CD66" w14:textId="77777777" w:rsidR="0078749C" w:rsidRPr="003671C7" w:rsidRDefault="0078749C" w:rsidP="003671C7">
      <w:pPr>
        <w:tabs>
          <w:tab w:val="left" w:pos="360"/>
          <w:tab w:val="left" w:pos="432"/>
        </w:tabs>
        <w:spacing w:line="240" w:lineRule="auto"/>
        <w:contextualSpacing/>
        <w:rPr>
          <w:rFonts w:eastAsia="ヒラギノ角ゴ Pro W3"/>
          <w:color w:val="000000"/>
          <w:sz w:val="24"/>
          <w:szCs w:val="24"/>
        </w:rPr>
      </w:pPr>
    </w:p>
    <w:p w14:paraId="2CF2844B" w14:textId="77777777" w:rsidR="00460CC8" w:rsidRPr="003671C7" w:rsidRDefault="00460CC8" w:rsidP="00056988">
      <w:pPr>
        <w:tabs>
          <w:tab w:val="left" w:pos="360"/>
          <w:tab w:val="left" w:pos="432"/>
        </w:tabs>
        <w:spacing w:line="240" w:lineRule="auto"/>
        <w:contextualSpacing/>
        <w:outlineLvl w:val="0"/>
        <w:rPr>
          <w:rFonts w:eastAsia="ヒラギノ角ゴ Pro W3"/>
          <w:i/>
          <w:color w:val="000000"/>
          <w:sz w:val="24"/>
          <w:szCs w:val="24"/>
        </w:rPr>
      </w:pPr>
      <w:r w:rsidRPr="000B6226">
        <w:rPr>
          <w:rFonts w:eastAsia="ヒラギノ角ゴ Pro W3"/>
          <w:color w:val="000000"/>
          <w:sz w:val="24"/>
          <w:szCs w:val="24"/>
        </w:rPr>
        <w:t>5.2.2</w:t>
      </w:r>
      <w:r w:rsidRPr="003671C7">
        <w:rPr>
          <w:rFonts w:eastAsia="ヒラギノ角ゴ Pro W3"/>
          <w:i/>
          <w:color w:val="000000"/>
          <w:sz w:val="24"/>
          <w:szCs w:val="24"/>
        </w:rPr>
        <w:t xml:space="preserve"> </w:t>
      </w:r>
      <w:r w:rsidR="0078749C" w:rsidRPr="003671C7">
        <w:rPr>
          <w:rFonts w:eastAsia="ヒラギノ角ゴ Pro W3"/>
          <w:i/>
          <w:color w:val="000000"/>
          <w:sz w:val="24"/>
          <w:szCs w:val="24"/>
        </w:rPr>
        <w:t>Post fire aspen regeneration - d</w:t>
      </w:r>
      <w:r w:rsidRPr="003671C7">
        <w:rPr>
          <w:rFonts w:eastAsia="ヒラギノ角ゴ Pro W3"/>
          <w:i/>
          <w:color w:val="000000"/>
          <w:sz w:val="24"/>
          <w:szCs w:val="24"/>
        </w:rPr>
        <w:t>ata analysis</w:t>
      </w:r>
    </w:p>
    <w:p w14:paraId="6EC9FA99" w14:textId="66171184" w:rsidR="0078749C" w:rsidRPr="003671C7" w:rsidRDefault="0078749C" w:rsidP="003671C7">
      <w:pPr>
        <w:tabs>
          <w:tab w:val="left" w:pos="360"/>
          <w:tab w:val="left" w:pos="432"/>
        </w:tabs>
        <w:spacing w:line="240" w:lineRule="auto"/>
        <w:contextualSpacing/>
        <w:rPr>
          <w:rFonts w:eastAsia="ヒラギノ角ゴ Pro W3"/>
          <w:color w:val="000000"/>
          <w:sz w:val="24"/>
          <w:szCs w:val="24"/>
        </w:rPr>
      </w:pPr>
      <w:r w:rsidRPr="003671C7">
        <w:rPr>
          <w:rFonts w:eastAsia="ヒラギノ角ゴ Pro W3"/>
          <w:color w:val="000000"/>
          <w:sz w:val="24"/>
          <w:szCs w:val="24"/>
        </w:rPr>
        <w:tab/>
        <w:t xml:space="preserve">Initial data exploration included assessment of several climate variables </w:t>
      </w:r>
      <w:r w:rsidR="00DD5330" w:rsidRPr="003671C7">
        <w:rPr>
          <w:rFonts w:eastAsia="ヒラギノ角ゴ Pro W3"/>
          <w:color w:val="000000"/>
          <w:sz w:val="24"/>
          <w:szCs w:val="24"/>
        </w:rPr>
        <w:t>(</w:t>
      </w:r>
      <w:r w:rsidR="006B7B62" w:rsidRPr="003671C7">
        <w:rPr>
          <w:rFonts w:eastAsia="ヒラギノ角ゴ Pro W3"/>
          <w:color w:val="0000FF"/>
          <w:sz w:val="24"/>
          <w:szCs w:val="24"/>
        </w:rPr>
        <w:t>Appendix X</w:t>
      </w:r>
      <w:r w:rsidR="00DD5330" w:rsidRPr="003671C7">
        <w:rPr>
          <w:rFonts w:eastAsia="ヒラギノ角ゴ Pro W3"/>
          <w:color w:val="000000"/>
          <w:sz w:val="24"/>
          <w:szCs w:val="24"/>
        </w:rPr>
        <w:t xml:space="preserve">) </w:t>
      </w:r>
      <w:r w:rsidRPr="003671C7">
        <w:rPr>
          <w:rFonts w:eastAsia="ヒラギノ角ゴ Pro W3"/>
          <w:color w:val="000000"/>
          <w:sz w:val="24"/>
          <w:szCs w:val="24"/>
        </w:rPr>
        <w:t xml:space="preserve">that represented various seasonal combinations before and after each fire as well as long-term averages, calculated as the 30 years prior to the most recent fire year (1980-2009). For each climate variable explored, we calculated a ratio of pre- and post-fire values to long-term </w:t>
      </w:r>
      <w:r w:rsidR="006B7B62" w:rsidRPr="003671C7">
        <w:rPr>
          <w:rFonts w:eastAsia="ヒラギノ角ゴ Pro W3"/>
          <w:color w:val="000000"/>
          <w:sz w:val="24"/>
          <w:szCs w:val="24"/>
        </w:rPr>
        <w:t xml:space="preserve">(30 year) </w:t>
      </w:r>
      <w:r w:rsidRPr="003671C7">
        <w:rPr>
          <w:rFonts w:eastAsia="ヒラギノ角ゴ Pro W3"/>
          <w:color w:val="000000"/>
          <w:sz w:val="24"/>
          <w:szCs w:val="24"/>
        </w:rPr>
        <w:t xml:space="preserve">averages so that we could explore climate trends </w:t>
      </w:r>
      <w:r w:rsidR="006B7B62" w:rsidRPr="003671C7">
        <w:rPr>
          <w:rFonts w:eastAsia="ヒラギノ角ゴ Pro W3"/>
          <w:color w:val="000000"/>
          <w:sz w:val="24"/>
          <w:szCs w:val="24"/>
        </w:rPr>
        <w:t>around the time of fire</w:t>
      </w:r>
      <w:r w:rsidRPr="003671C7">
        <w:rPr>
          <w:rFonts w:eastAsia="ヒラギノ角ゴ Pro W3"/>
          <w:color w:val="000000"/>
          <w:sz w:val="24"/>
          <w:szCs w:val="24"/>
        </w:rPr>
        <w:t xml:space="preserve"> (</w:t>
      </w:r>
      <w:r w:rsidR="00DD5330" w:rsidRPr="003671C7">
        <w:rPr>
          <w:rFonts w:eastAsia="ヒラギノ角ゴ Pro W3"/>
          <w:color w:val="000000"/>
          <w:sz w:val="24"/>
          <w:szCs w:val="24"/>
        </w:rPr>
        <w:t xml:space="preserve">e.g., van </w:t>
      </w:r>
      <w:proofErr w:type="spellStart"/>
      <w:r w:rsidR="00DD5330" w:rsidRPr="003671C7">
        <w:rPr>
          <w:rFonts w:eastAsia="ヒラギノ角ゴ Pro W3"/>
          <w:color w:val="000000"/>
          <w:sz w:val="24"/>
          <w:szCs w:val="24"/>
        </w:rPr>
        <w:t>Mantgem</w:t>
      </w:r>
      <w:proofErr w:type="spellEnd"/>
      <w:r w:rsidR="00DD5330" w:rsidRPr="003671C7">
        <w:rPr>
          <w:rFonts w:eastAsia="ヒラギノ角ゴ Pro W3"/>
          <w:color w:val="000000"/>
          <w:sz w:val="24"/>
          <w:szCs w:val="24"/>
        </w:rPr>
        <w:t xml:space="preserve"> et al. 2013, </w:t>
      </w:r>
      <w:r w:rsidRPr="003671C7">
        <w:rPr>
          <w:rFonts w:eastAsia="ヒラギノ角ゴ Pro W3"/>
          <w:color w:val="000000"/>
          <w:sz w:val="24"/>
          <w:szCs w:val="24"/>
        </w:rPr>
        <w:t>Harvey et al. 20</w:t>
      </w:r>
      <w:ins w:id="58" w:author="Shinneman, Douglas" w:date="2017-04-04T12:56:00Z">
        <w:r w:rsidR="00F13BBC">
          <w:rPr>
            <w:rFonts w:eastAsia="ヒラギノ角ゴ Pro W3"/>
            <w:color w:val="000000"/>
            <w:sz w:val="24"/>
            <w:szCs w:val="24"/>
          </w:rPr>
          <w:t>1</w:t>
        </w:r>
      </w:ins>
      <w:del w:id="59" w:author="Shinneman, Douglas" w:date="2017-04-04T12:56:00Z">
        <w:r w:rsidRPr="003671C7" w:rsidDel="00F13BBC">
          <w:rPr>
            <w:rFonts w:eastAsia="ヒラギノ角ゴ Pro W3"/>
            <w:color w:val="000000"/>
            <w:sz w:val="24"/>
            <w:szCs w:val="24"/>
          </w:rPr>
          <w:delText>0</w:delText>
        </w:r>
      </w:del>
      <w:r w:rsidRPr="003671C7">
        <w:rPr>
          <w:rFonts w:eastAsia="ヒラギノ角ゴ Pro W3"/>
          <w:color w:val="000000"/>
          <w:sz w:val="24"/>
          <w:szCs w:val="24"/>
        </w:rPr>
        <w:t xml:space="preserve">6). </w:t>
      </w:r>
      <w:r w:rsidR="00DD5330" w:rsidRPr="003671C7">
        <w:rPr>
          <w:rFonts w:eastAsia="ヒラギノ角ゴ Pro W3"/>
          <w:color w:val="000000"/>
          <w:sz w:val="24"/>
          <w:szCs w:val="24"/>
        </w:rPr>
        <w:t xml:space="preserve"> </w:t>
      </w:r>
      <w:r w:rsidRPr="003671C7">
        <w:rPr>
          <w:rFonts w:eastAsia="ヒラギノ角ゴ Pro W3"/>
          <w:color w:val="000000"/>
          <w:sz w:val="24"/>
          <w:szCs w:val="24"/>
        </w:rPr>
        <w:t xml:space="preserve">For example, the average annual precipitation three years prior to fire </w:t>
      </w:r>
      <w:r w:rsidR="00DD5330" w:rsidRPr="003671C7">
        <w:rPr>
          <w:rFonts w:eastAsia="ヒラギノ角ゴ Pro W3"/>
          <w:color w:val="000000"/>
          <w:sz w:val="24"/>
          <w:szCs w:val="24"/>
        </w:rPr>
        <w:t xml:space="preserve">was </w:t>
      </w:r>
      <w:r w:rsidRPr="003671C7">
        <w:rPr>
          <w:rFonts w:eastAsia="ヒラギノ角ゴ Pro W3"/>
          <w:color w:val="000000"/>
          <w:sz w:val="24"/>
          <w:szCs w:val="24"/>
        </w:rPr>
        <w:t>divided by the 30-year annual precipitation value</w:t>
      </w:r>
      <w:r w:rsidR="006B7B62" w:rsidRPr="003671C7">
        <w:rPr>
          <w:rFonts w:eastAsia="ヒラギノ角ゴ Pro W3"/>
          <w:color w:val="000000"/>
          <w:sz w:val="24"/>
          <w:szCs w:val="24"/>
        </w:rPr>
        <w:t>.</w:t>
      </w:r>
      <w:r w:rsidRPr="003671C7">
        <w:rPr>
          <w:rFonts w:eastAsia="ヒラギノ角ゴ Pro W3"/>
          <w:color w:val="000000"/>
          <w:sz w:val="24"/>
          <w:szCs w:val="24"/>
        </w:rPr>
        <w:t xml:space="preserve"> </w:t>
      </w:r>
    </w:p>
    <w:p w14:paraId="559FB91D" w14:textId="4A9D79E4" w:rsidR="00C50666" w:rsidRDefault="0078749C" w:rsidP="003671C7">
      <w:pPr>
        <w:tabs>
          <w:tab w:val="left" w:pos="360"/>
          <w:tab w:val="left" w:pos="432"/>
        </w:tabs>
        <w:spacing w:line="240" w:lineRule="auto"/>
        <w:contextualSpacing/>
        <w:rPr>
          <w:rFonts w:eastAsia="ヒラギノ角ゴ Pro W3"/>
          <w:color w:val="000000"/>
          <w:sz w:val="24"/>
          <w:szCs w:val="24"/>
        </w:rPr>
      </w:pPr>
      <w:r w:rsidRPr="003671C7">
        <w:rPr>
          <w:rFonts w:eastAsia="ヒラギノ角ゴ Pro W3"/>
          <w:color w:val="000000"/>
          <w:sz w:val="24"/>
          <w:szCs w:val="24"/>
        </w:rPr>
        <w:tab/>
      </w:r>
      <w:r w:rsidR="00DF20D7" w:rsidRPr="003671C7">
        <w:rPr>
          <w:rFonts w:eastAsia="ヒラギノ角ゴ Pro W3"/>
          <w:color w:val="000000"/>
          <w:sz w:val="24"/>
          <w:szCs w:val="24"/>
        </w:rPr>
        <w:t xml:space="preserve">All analyses were conducted using </w:t>
      </w:r>
      <w:r w:rsidR="00EA7B1E" w:rsidRPr="003671C7">
        <w:rPr>
          <w:rFonts w:eastAsia="ヒラギノ角ゴ Pro W3"/>
          <w:color w:val="000000"/>
          <w:sz w:val="24"/>
          <w:szCs w:val="24"/>
        </w:rPr>
        <w:t>R statistical software</w:t>
      </w:r>
      <w:r w:rsidR="006B46A1" w:rsidRPr="003671C7">
        <w:rPr>
          <w:rFonts w:eastAsia="ヒラギノ角ゴ Pro W3"/>
          <w:color w:val="000000"/>
          <w:sz w:val="24"/>
          <w:szCs w:val="24"/>
        </w:rPr>
        <w:t xml:space="preserve"> (R Development Core Team 2015</w:t>
      </w:r>
      <w:r w:rsidR="00DF20D7" w:rsidRPr="003671C7">
        <w:rPr>
          <w:rFonts w:eastAsia="ヒラギノ角ゴ Pro W3"/>
          <w:color w:val="000000"/>
          <w:sz w:val="24"/>
          <w:szCs w:val="24"/>
        </w:rPr>
        <w:t xml:space="preserve">). </w:t>
      </w:r>
      <w:r w:rsidR="000A225B" w:rsidRPr="003671C7">
        <w:rPr>
          <w:rFonts w:eastAsia="ヒラギノ角ゴ Pro W3"/>
          <w:color w:val="000000"/>
          <w:sz w:val="24"/>
          <w:szCs w:val="24"/>
        </w:rPr>
        <w:t xml:space="preserve"> </w:t>
      </w:r>
      <w:r w:rsidR="000D0E52" w:rsidRPr="003671C7">
        <w:rPr>
          <w:rFonts w:eastAsia="ヒラギノ角ゴ Pro W3"/>
          <w:color w:val="000000"/>
          <w:sz w:val="24"/>
          <w:szCs w:val="24"/>
        </w:rPr>
        <w:t>The response variable, p</w:t>
      </w:r>
      <w:r w:rsidR="000A225B" w:rsidRPr="003671C7">
        <w:rPr>
          <w:rFonts w:eastAsia="ヒラギノ角ゴ Pro W3"/>
          <w:color w:val="000000"/>
          <w:sz w:val="24"/>
          <w:szCs w:val="24"/>
        </w:rPr>
        <w:t xml:space="preserve">ost-fire sucker </w:t>
      </w:r>
      <w:proofErr w:type="gramStart"/>
      <w:r w:rsidR="000A225B" w:rsidRPr="003671C7">
        <w:rPr>
          <w:rFonts w:eastAsia="ヒラギノ角ゴ Pro W3"/>
          <w:color w:val="000000"/>
          <w:sz w:val="24"/>
          <w:szCs w:val="24"/>
        </w:rPr>
        <w:t>density</w:t>
      </w:r>
      <w:r w:rsidR="000D0E52" w:rsidRPr="003671C7">
        <w:rPr>
          <w:rFonts w:eastAsia="ヒラギノ角ゴ Pro W3"/>
          <w:color w:val="000000"/>
          <w:sz w:val="24"/>
          <w:szCs w:val="24"/>
        </w:rPr>
        <w:t>,</w:t>
      </w:r>
      <w:proofErr w:type="gramEnd"/>
      <w:r w:rsidR="000A225B" w:rsidRPr="003671C7">
        <w:rPr>
          <w:rFonts w:eastAsia="ヒラギノ角ゴ Pro W3"/>
          <w:color w:val="000000"/>
          <w:sz w:val="24"/>
          <w:szCs w:val="24"/>
        </w:rPr>
        <w:t xml:space="preserve"> was log transformed due to the large range in observed densities. To confirm a lack of spatial autocorrelation across plots we conducted a Mantel test</w:t>
      </w:r>
      <w:r w:rsidR="00DE58D4" w:rsidRPr="003671C7">
        <w:rPr>
          <w:rFonts w:eastAsia="ヒラギノ角ゴ Pro W3"/>
          <w:color w:val="000000"/>
          <w:sz w:val="24"/>
          <w:szCs w:val="24"/>
        </w:rPr>
        <w:t xml:space="preserve"> using plot location and aspen densities, and the test was </w:t>
      </w:r>
      <w:r w:rsidR="003712AC" w:rsidRPr="003671C7">
        <w:rPr>
          <w:rFonts w:eastAsia="ヒラギノ角ゴ Pro W3"/>
          <w:color w:val="000000"/>
          <w:sz w:val="24"/>
          <w:szCs w:val="24"/>
        </w:rPr>
        <w:t xml:space="preserve">insignificant. </w:t>
      </w:r>
      <w:r w:rsidR="00BD4102" w:rsidRPr="003671C7">
        <w:rPr>
          <w:rFonts w:eastAsia="ヒラギノ角ゴ Pro W3"/>
          <w:color w:val="000000"/>
          <w:sz w:val="24"/>
          <w:szCs w:val="24"/>
        </w:rPr>
        <w:t>We employed</w:t>
      </w:r>
      <w:r w:rsidR="00DE58D4" w:rsidRPr="003671C7">
        <w:rPr>
          <w:rFonts w:eastAsia="ヒラギノ角ゴ Pro W3"/>
          <w:color w:val="000000"/>
          <w:sz w:val="24"/>
          <w:szCs w:val="24"/>
        </w:rPr>
        <w:t xml:space="preserve"> the</w:t>
      </w:r>
      <w:r w:rsidR="00BD4102" w:rsidRPr="003671C7">
        <w:rPr>
          <w:rFonts w:eastAsia="ヒラギノ角ゴ Pro W3"/>
          <w:color w:val="000000"/>
          <w:sz w:val="24"/>
          <w:szCs w:val="24"/>
        </w:rPr>
        <w:t xml:space="preserve"> </w:t>
      </w:r>
      <w:r w:rsidR="00E4160D" w:rsidRPr="003671C7">
        <w:rPr>
          <w:rFonts w:eastAsia="ヒラギノ角ゴ Pro W3"/>
          <w:color w:val="000000"/>
          <w:sz w:val="24"/>
          <w:szCs w:val="24"/>
        </w:rPr>
        <w:t xml:space="preserve">Random Forest </w:t>
      </w:r>
      <w:r w:rsidR="00BD4102" w:rsidRPr="003671C7">
        <w:rPr>
          <w:rFonts w:eastAsia="ヒラギノ角ゴ Pro W3"/>
          <w:color w:val="000000"/>
          <w:sz w:val="24"/>
          <w:szCs w:val="24"/>
        </w:rPr>
        <w:t xml:space="preserve">classification </w:t>
      </w:r>
      <w:r w:rsidR="00E4160D" w:rsidRPr="003671C7">
        <w:rPr>
          <w:rFonts w:eastAsia="ヒラギノ角ゴ Pro W3"/>
          <w:color w:val="000000"/>
          <w:sz w:val="24"/>
          <w:szCs w:val="24"/>
        </w:rPr>
        <w:t>method as a first step to distill</w:t>
      </w:r>
      <w:r w:rsidR="00742560" w:rsidRPr="003671C7">
        <w:rPr>
          <w:rFonts w:eastAsia="ヒラギノ角ゴ Pro W3"/>
          <w:color w:val="000000"/>
          <w:sz w:val="24"/>
          <w:szCs w:val="24"/>
        </w:rPr>
        <w:t xml:space="preserve"> the large number of </w:t>
      </w:r>
      <w:r w:rsidR="00681C16" w:rsidRPr="003671C7">
        <w:rPr>
          <w:rFonts w:eastAsia="ヒラギノ角ゴ Pro W3"/>
          <w:color w:val="000000"/>
          <w:sz w:val="24"/>
          <w:szCs w:val="24"/>
        </w:rPr>
        <w:t>variables considered in our analyses</w:t>
      </w:r>
      <w:r w:rsidR="00742560" w:rsidRPr="003671C7">
        <w:rPr>
          <w:rFonts w:eastAsia="ヒラギノ角ゴ Pro W3"/>
          <w:color w:val="000000"/>
          <w:sz w:val="24"/>
          <w:szCs w:val="24"/>
        </w:rPr>
        <w:t xml:space="preserve">. </w:t>
      </w:r>
      <w:r w:rsidR="003712AC" w:rsidRPr="003671C7">
        <w:rPr>
          <w:rFonts w:eastAsia="ヒラギノ角ゴ Pro W3"/>
          <w:color w:val="000000"/>
          <w:sz w:val="24"/>
          <w:szCs w:val="24"/>
        </w:rPr>
        <w:t>We</w:t>
      </w:r>
      <w:r w:rsidR="000D0E52" w:rsidRPr="003671C7">
        <w:rPr>
          <w:rFonts w:eastAsia="ヒラギノ角ゴ Pro W3"/>
          <w:color w:val="000000"/>
          <w:sz w:val="24"/>
          <w:szCs w:val="24"/>
        </w:rPr>
        <w:t xml:space="preserve"> then</w:t>
      </w:r>
      <w:r w:rsidR="003712AC" w:rsidRPr="003671C7">
        <w:rPr>
          <w:rFonts w:eastAsia="ヒラギノ角ゴ Pro W3"/>
          <w:color w:val="000000"/>
          <w:sz w:val="24"/>
          <w:szCs w:val="24"/>
        </w:rPr>
        <w:t xml:space="preserve"> used </w:t>
      </w:r>
      <w:r w:rsidR="006B7B62" w:rsidRPr="003671C7">
        <w:rPr>
          <w:rFonts w:eastAsia="ヒラギノ角ゴ Pro W3"/>
          <w:color w:val="000000"/>
          <w:sz w:val="24"/>
          <w:szCs w:val="24"/>
        </w:rPr>
        <w:t xml:space="preserve">the </w:t>
      </w:r>
      <w:r w:rsidR="003712AC" w:rsidRPr="003671C7">
        <w:rPr>
          <w:rFonts w:eastAsia="ヒラギノ角ゴ Pro W3"/>
          <w:color w:val="000000"/>
          <w:sz w:val="24"/>
          <w:szCs w:val="24"/>
        </w:rPr>
        <w:t xml:space="preserve">predictor variables </w:t>
      </w:r>
      <w:r w:rsidR="000D0E52" w:rsidRPr="003671C7">
        <w:rPr>
          <w:rFonts w:eastAsia="ヒラギノ角ゴ Pro W3"/>
          <w:color w:val="000000"/>
          <w:sz w:val="24"/>
          <w:szCs w:val="24"/>
        </w:rPr>
        <w:t xml:space="preserve">that were </w:t>
      </w:r>
      <w:r w:rsidR="003712AC" w:rsidRPr="003671C7">
        <w:rPr>
          <w:rFonts w:eastAsia="ヒラギノ角ゴ Pro W3"/>
          <w:color w:val="000000"/>
          <w:sz w:val="24"/>
          <w:szCs w:val="24"/>
        </w:rPr>
        <w:t>identified by Random Forest</w:t>
      </w:r>
      <w:r w:rsidR="000D0E52" w:rsidRPr="003671C7">
        <w:rPr>
          <w:rFonts w:eastAsia="ヒラギノ角ゴ Pro W3"/>
          <w:color w:val="000000"/>
          <w:sz w:val="24"/>
          <w:szCs w:val="24"/>
        </w:rPr>
        <w:t>,</w:t>
      </w:r>
      <w:r w:rsidR="003712AC" w:rsidRPr="003671C7">
        <w:rPr>
          <w:rFonts w:eastAsia="ヒラギノ角ゴ Pro W3"/>
          <w:color w:val="000000"/>
          <w:sz w:val="24"/>
          <w:szCs w:val="24"/>
        </w:rPr>
        <w:t xml:space="preserve"> as well as others that are recognized in influencing regeneration following fire</w:t>
      </w:r>
      <w:r w:rsidR="006B7B62" w:rsidRPr="003671C7">
        <w:rPr>
          <w:rFonts w:eastAsia="ヒラギノ角ゴ Pro W3"/>
          <w:color w:val="000000"/>
          <w:sz w:val="24"/>
          <w:szCs w:val="24"/>
        </w:rPr>
        <w:t xml:space="preserve"> (e.g. heat load, fire severity, </w:t>
      </w:r>
      <w:r w:rsidR="006B7B62" w:rsidRPr="003671C7">
        <w:rPr>
          <w:rFonts w:eastAsia="ヒラギノ角ゴ Pro W3"/>
          <w:color w:val="0000FF"/>
          <w:sz w:val="24"/>
          <w:szCs w:val="24"/>
        </w:rPr>
        <w:t xml:space="preserve">Table </w:t>
      </w:r>
      <w:r w:rsidR="00347370">
        <w:rPr>
          <w:rFonts w:eastAsia="ヒラギノ角ゴ Pro W3"/>
          <w:color w:val="0000FF"/>
          <w:sz w:val="24"/>
          <w:szCs w:val="24"/>
        </w:rPr>
        <w:t>5.2.1</w:t>
      </w:r>
      <w:r w:rsidR="006B7B62" w:rsidRPr="003671C7">
        <w:rPr>
          <w:rFonts w:eastAsia="ヒラギノ角ゴ Pro W3"/>
          <w:sz w:val="24"/>
          <w:szCs w:val="24"/>
        </w:rPr>
        <w:t>)</w:t>
      </w:r>
      <w:r w:rsidR="003712AC" w:rsidRPr="003671C7">
        <w:rPr>
          <w:rFonts w:eastAsia="ヒラギノ角ゴ Pro W3"/>
          <w:sz w:val="24"/>
          <w:szCs w:val="24"/>
        </w:rPr>
        <w:t>.</w:t>
      </w:r>
      <w:r w:rsidR="003712AC" w:rsidRPr="003671C7">
        <w:rPr>
          <w:rFonts w:eastAsia="ヒラギノ角ゴ Pro W3"/>
          <w:color w:val="000000"/>
          <w:sz w:val="24"/>
          <w:szCs w:val="24"/>
        </w:rPr>
        <w:t xml:space="preserve"> </w:t>
      </w:r>
      <w:r w:rsidR="00C50666" w:rsidRPr="003671C7">
        <w:rPr>
          <w:rFonts w:eastAsia="ヒラギノ角ゴ Pro W3"/>
          <w:color w:val="000000"/>
          <w:sz w:val="24"/>
          <w:szCs w:val="24"/>
        </w:rPr>
        <w:t>Prior to</w:t>
      </w:r>
      <w:r w:rsidR="009C7E6C" w:rsidRPr="003671C7">
        <w:rPr>
          <w:rFonts w:eastAsia="ヒラギノ角ゴ Pro W3"/>
          <w:color w:val="000000"/>
          <w:sz w:val="24"/>
          <w:szCs w:val="24"/>
        </w:rPr>
        <w:t xml:space="preserve"> using multiple </w:t>
      </w:r>
      <w:r w:rsidR="003712AC" w:rsidRPr="003671C7">
        <w:rPr>
          <w:rFonts w:eastAsia="ヒラギノ角ゴ Pro W3"/>
          <w:color w:val="000000"/>
          <w:sz w:val="24"/>
          <w:szCs w:val="24"/>
        </w:rPr>
        <w:t xml:space="preserve">linear </w:t>
      </w:r>
      <w:proofErr w:type="gramStart"/>
      <w:r w:rsidR="009C7E6C" w:rsidRPr="003671C7">
        <w:rPr>
          <w:rFonts w:eastAsia="ヒラギノ角ゴ Pro W3"/>
          <w:color w:val="000000"/>
          <w:sz w:val="24"/>
          <w:szCs w:val="24"/>
        </w:rPr>
        <w:t>regression</w:t>
      </w:r>
      <w:proofErr w:type="gramEnd"/>
      <w:r w:rsidR="00C50666" w:rsidRPr="003671C7">
        <w:rPr>
          <w:rFonts w:eastAsia="ヒラギノ角ゴ Pro W3"/>
          <w:color w:val="000000"/>
          <w:sz w:val="24"/>
          <w:szCs w:val="24"/>
        </w:rPr>
        <w:t xml:space="preserve">, we </w:t>
      </w:r>
      <w:r w:rsidR="00C50666" w:rsidRPr="003671C7">
        <w:rPr>
          <w:rFonts w:eastAsia="ヒラギノ角ゴ Pro W3"/>
          <w:color w:val="000000"/>
          <w:sz w:val="24"/>
          <w:szCs w:val="24"/>
        </w:rPr>
        <w:lastRenderedPageBreak/>
        <w:t xml:space="preserve">calculated Pearson correlation coefficients </w:t>
      </w:r>
      <w:r w:rsidR="003712AC" w:rsidRPr="003671C7">
        <w:rPr>
          <w:rFonts w:eastAsia="ヒラギノ角ゴ Pro W3"/>
          <w:color w:val="000000"/>
          <w:sz w:val="24"/>
          <w:szCs w:val="24"/>
        </w:rPr>
        <w:t xml:space="preserve">for all </w:t>
      </w:r>
      <w:r w:rsidR="00C50666" w:rsidRPr="003671C7">
        <w:rPr>
          <w:rFonts w:eastAsia="ヒラギノ角ゴ Pro W3"/>
          <w:color w:val="000000"/>
          <w:sz w:val="24"/>
          <w:szCs w:val="24"/>
        </w:rPr>
        <w:t xml:space="preserve">predictor variables, and removed any variables with </w:t>
      </w:r>
      <w:r w:rsidR="00742560" w:rsidRPr="003671C7">
        <w:rPr>
          <w:rFonts w:eastAsia="ヒラギノ角ゴ Pro W3"/>
          <w:color w:val="000000"/>
          <w:sz w:val="24"/>
          <w:szCs w:val="24"/>
        </w:rPr>
        <w:t>an</w:t>
      </w:r>
      <w:r w:rsidR="00C50666" w:rsidRPr="003671C7">
        <w:rPr>
          <w:rFonts w:eastAsia="ヒラギノ角ゴ Pro W3"/>
          <w:color w:val="000000"/>
          <w:sz w:val="24"/>
          <w:szCs w:val="24"/>
        </w:rPr>
        <w:t xml:space="preserve"> r value &gt; 0.65 to avoid multicollinearity</w:t>
      </w:r>
      <w:r w:rsidR="00CF4B9F" w:rsidRPr="003671C7">
        <w:rPr>
          <w:rFonts w:eastAsia="ヒラギノ角ゴ Pro W3"/>
          <w:color w:val="000000"/>
          <w:sz w:val="24"/>
          <w:szCs w:val="24"/>
        </w:rPr>
        <w:t xml:space="preserve">. </w:t>
      </w:r>
      <w:r w:rsidR="0087500F" w:rsidRPr="003671C7">
        <w:rPr>
          <w:rFonts w:eastAsia="ヒラギノ角ゴ Pro W3"/>
          <w:color w:val="000000"/>
          <w:sz w:val="24"/>
          <w:szCs w:val="24"/>
        </w:rPr>
        <w:t>We conducted</w:t>
      </w:r>
      <w:r w:rsidR="009C7E6C" w:rsidRPr="003671C7">
        <w:rPr>
          <w:rFonts w:eastAsia="ヒラギノ角ゴ Pro W3"/>
          <w:color w:val="000000"/>
          <w:sz w:val="24"/>
          <w:szCs w:val="24"/>
        </w:rPr>
        <w:t xml:space="preserve"> model selection using the ‘</w:t>
      </w:r>
      <w:proofErr w:type="spellStart"/>
      <w:r w:rsidR="009C7E6C" w:rsidRPr="003671C7">
        <w:rPr>
          <w:rFonts w:eastAsia="ヒラギノ角ゴ Pro W3"/>
          <w:color w:val="000000"/>
          <w:sz w:val="24"/>
          <w:szCs w:val="24"/>
        </w:rPr>
        <w:t>glmulti</w:t>
      </w:r>
      <w:proofErr w:type="spellEnd"/>
      <w:r w:rsidR="009C7E6C" w:rsidRPr="003671C7">
        <w:rPr>
          <w:rFonts w:eastAsia="ヒラギノ角ゴ Pro W3"/>
          <w:color w:val="000000"/>
          <w:sz w:val="24"/>
          <w:szCs w:val="24"/>
        </w:rPr>
        <w:t>’</w:t>
      </w:r>
      <w:r w:rsidR="0087500F" w:rsidRPr="003671C7">
        <w:rPr>
          <w:rFonts w:eastAsia="ヒラギノ角ゴ Pro W3"/>
          <w:color w:val="000000"/>
          <w:sz w:val="24"/>
          <w:szCs w:val="24"/>
        </w:rPr>
        <w:t xml:space="preserve"> package in</w:t>
      </w:r>
      <w:r w:rsidR="009C7E6C" w:rsidRPr="003671C7">
        <w:rPr>
          <w:rFonts w:eastAsia="ヒラギノ角ゴ Pro W3"/>
          <w:color w:val="000000"/>
          <w:sz w:val="24"/>
          <w:szCs w:val="24"/>
        </w:rPr>
        <w:t xml:space="preserve"> R (</w:t>
      </w:r>
      <w:del w:id="60" w:author="Shinneman, Douglas" w:date="2017-04-04T12:56:00Z">
        <w:r w:rsidR="009C7E6C" w:rsidRPr="003671C7" w:rsidDel="004B5AE8">
          <w:rPr>
            <w:rFonts w:eastAsia="ヒラギノ角ゴ Pro W3"/>
            <w:color w:val="000000"/>
            <w:sz w:val="24"/>
            <w:szCs w:val="24"/>
          </w:rPr>
          <w:delText>Barton 2015</w:delText>
        </w:r>
      </w:del>
      <w:ins w:id="61" w:author="Shinneman, Douglas" w:date="2017-04-04T12:56:00Z">
        <w:r w:rsidR="004B5AE8">
          <w:rPr>
            <w:rFonts w:eastAsia="ヒラギノ角ゴ Pro W3"/>
            <w:color w:val="000000"/>
            <w:sz w:val="24"/>
            <w:szCs w:val="24"/>
          </w:rPr>
          <w:t>Calcagno 2013</w:t>
        </w:r>
      </w:ins>
      <w:r w:rsidR="009C7E6C" w:rsidRPr="003671C7">
        <w:rPr>
          <w:rFonts w:eastAsia="ヒラギノ角ゴ Pro W3"/>
          <w:color w:val="000000"/>
          <w:sz w:val="24"/>
          <w:szCs w:val="24"/>
        </w:rPr>
        <w:t xml:space="preserve">), with the </w:t>
      </w:r>
      <w:r w:rsidR="0087500F" w:rsidRPr="003671C7">
        <w:rPr>
          <w:rFonts w:eastAsia="ヒラギノ角ゴ Pro W3"/>
          <w:color w:val="000000"/>
          <w:sz w:val="24"/>
          <w:szCs w:val="24"/>
        </w:rPr>
        <w:t>top model s</w:t>
      </w:r>
      <w:r w:rsidR="00C50666" w:rsidRPr="003671C7">
        <w:rPr>
          <w:rFonts w:eastAsia="ヒラギノ角ゴ Pro W3"/>
          <w:color w:val="000000"/>
          <w:sz w:val="24"/>
          <w:szCs w:val="24"/>
        </w:rPr>
        <w:t xml:space="preserve">elected based on the lowest corrected value of </w:t>
      </w:r>
      <w:proofErr w:type="spellStart"/>
      <w:r w:rsidR="00C50666" w:rsidRPr="003671C7">
        <w:rPr>
          <w:rFonts w:eastAsia="ヒラギノ角ゴ Pro W3"/>
          <w:color w:val="000000"/>
          <w:sz w:val="24"/>
          <w:szCs w:val="24"/>
        </w:rPr>
        <w:t>Akaike</w:t>
      </w:r>
      <w:proofErr w:type="spellEnd"/>
      <w:r w:rsidR="00C50666" w:rsidRPr="003671C7">
        <w:rPr>
          <w:rFonts w:eastAsia="ヒラギノ角ゴ Pro W3"/>
          <w:color w:val="000000"/>
          <w:sz w:val="24"/>
          <w:szCs w:val="24"/>
        </w:rPr>
        <w:t xml:space="preserve"> information Criteria (</w:t>
      </w:r>
      <w:proofErr w:type="spellStart"/>
      <w:r w:rsidR="009C7E6C" w:rsidRPr="003671C7">
        <w:rPr>
          <w:rFonts w:eastAsia="ヒラギノ角ゴ Pro W3"/>
          <w:color w:val="000000"/>
          <w:sz w:val="24"/>
          <w:szCs w:val="24"/>
        </w:rPr>
        <w:t>AICc</w:t>
      </w:r>
      <w:proofErr w:type="spellEnd"/>
      <w:r w:rsidR="009C7E6C" w:rsidRPr="003671C7">
        <w:rPr>
          <w:rFonts w:eastAsia="ヒラギノ角ゴ Pro W3"/>
          <w:color w:val="000000"/>
          <w:sz w:val="24"/>
          <w:szCs w:val="24"/>
        </w:rPr>
        <w:t xml:space="preserve">; </w:t>
      </w:r>
      <w:ins w:id="62" w:author="Shinneman, Douglas" w:date="2017-04-04T12:56:00Z">
        <w:r w:rsidR="004B5AE8">
          <w:rPr>
            <w:rFonts w:eastAsia="ヒラギノ角ゴ Pro W3"/>
            <w:color w:val="000000"/>
            <w:sz w:val="24"/>
            <w:szCs w:val="24"/>
          </w:rPr>
          <w:t xml:space="preserve">Burnham and </w:t>
        </w:r>
      </w:ins>
      <w:r w:rsidR="009C7E6C" w:rsidRPr="003671C7">
        <w:rPr>
          <w:rFonts w:eastAsia="ヒラギノ角ゴ Pro W3"/>
          <w:color w:val="000000"/>
          <w:sz w:val="24"/>
          <w:szCs w:val="24"/>
        </w:rPr>
        <w:t>Anderson</w:t>
      </w:r>
      <w:del w:id="63" w:author="Shinneman, Douglas" w:date="2017-04-04T12:56:00Z">
        <w:r w:rsidR="009C7E6C" w:rsidRPr="003671C7" w:rsidDel="004B5AE8">
          <w:rPr>
            <w:rFonts w:eastAsia="ヒラギノ角ゴ Pro W3"/>
            <w:color w:val="000000"/>
            <w:sz w:val="24"/>
            <w:szCs w:val="24"/>
          </w:rPr>
          <w:delText xml:space="preserve"> and others</w:delText>
        </w:r>
      </w:del>
      <w:r w:rsidR="009C7E6C" w:rsidRPr="003671C7">
        <w:rPr>
          <w:rFonts w:eastAsia="ヒラギノ角ゴ Pro W3"/>
          <w:color w:val="000000"/>
          <w:sz w:val="24"/>
          <w:szCs w:val="24"/>
        </w:rPr>
        <w:t xml:space="preserve"> 200</w:t>
      </w:r>
      <w:ins w:id="64" w:author="Shinneman, Douglas" w:date="2017-04-04T12:56:00Z">
        <w:r w:rsidR="004B5AE8">
          <w:rPr>
            <w:rFonts w:eastAsia="ヒラギノ角ゴ Pro W3"/>
            <w:color w:val="000000"/>
            <w:sz w:val="24"/>
            <w:szCs w:val="24"/>
          </w:rPr>
          <w:t>3</w:t>
        </w:r>
      </w:ins>
      <w:del w:id="65" w:author="Shinneman, Douglas" w:date="2017-04-04T12:56:00Z">
        <w:r w:rsidR="009C7E6C" w:rsidRPr="003671C7" w:rsidDel="004B5AE8">
          <w:rPr>
            <w:rFonts w:eastAsia="ヒラギノ角ゴ Pro W3"/>
            <w:color w:val="000000"/>
            <w:sz w:val="24"/>
            <w:szCs w:val="24"/>
          </w:rPr>
          <w:delText>0</w:delText>
        </w:r>
      </w:del>
      <w:r w:rsidR="009C7E6C" w:rsidRPr="003671C7">
        <w:rPr>
          <w:rFonts w:eastAsia="ヒラギノ角ゴ Pro W3"/>
          <w:color w:val="000000"/>
          <w:sz w:val="24"/>
          <w:szCs w:val="24"/>
        </w:rPr>
        <w:t>)</w:t>
      </w:r>
      <w:r w:rsidR="00372D57" w:rsidRPr="003671C7">
        <w:rPr>
          <w:rFonts w:eastAsia="ヒラギノ角ゴ Pro W3"/>
          <w:color w:val="000000"/>
          <w:sz w:val="24"/>
          <w:szCs w:val="24"/>
        </w:rPr>
        <w:t>. Results from any model</w:t>
      </w:r>
      <w:r w:rsidR="003712AC" w:rsidRPr="003671C7">
        <w:rPr>
          <w:rFonts w:eastAsia="ヒラギノ角ゴ Pro W3"/>
          <w:color w:val="000000"/>
          <w:sz w:val="24"/>
          <w:szCs w:val="24"/>
        </w:rPr>
        <w:t xml:space="preserve"> within 2 </w:t>
      </w:r>
      <w:proofErr w:type="spellStart"/>
      <w:r w:rsidR="003712AC" w:rsidRPr="003671C7">
        <w:rPr>
          <w:rFonts w:eastAsia="ヒラギノ角ゴ Pro W3"/>
          <w:color w:val="000000"/>
          <w:sz w:val="24"/>
          <w:szCs w:val="24"/>
        </w:rPr>
        <w:t>AICcs</w:t>
      </w:r>
      <w:proofErr w:type="spellEnd"/>
      <w:r w:rsidR="003712AC" w:rsidRPr="003671C7">
        <w:rPr>
          <w:rFonts w:eastAsia="ヒラギノ角ゴ Pro W3"/>
          <w:color w:val="000000"/>
          <w:sz w:val="24"/>
          <w:szCs w:val="24"/>
        </w:rPr>
        <w:t xml:space="preserve"> of the top model </w:t>
      </w:r>
      <w:r w:rsidR="00372D57" w:rsidRPr="003671C7">
        <w:rPr>
          <w:rFonts w:eastAsia="ヒラギノ角ゴ Pro W3"/>
          <w:color w:val="000000"/>
          <w:sz w:val="24"/>
          <w:szCs w:val="24"/>
        </w:rPr>
        <w:t xml:space="preserve">are </w:t>
      </w:r>
      <w:r w:rsidR="003712AC" w:rsidRPr="003671C7">
        <w:rPr>
          <w:rFonts w:eastAsia="ヒラギノ角ゴ Pro W3"/>
          <w:color w:val="000000"/>
          <w:sz w:val="24"/>
          <w:szCs w:val="24"/>
        </w:rPr>
        <w:t>included in our results</w:t>
      </w:r>
      <w:r w:rsidR="009C7E6C" w:rsidRPr="003671C7">
        <w:rPr>
          <w:rFonts w:eastAsia="ヒラギノ角ゴ Pro W3"/>
          <w:color w:val="000000"/>
          <w:sz w:val="24"/>
          <w:szCs w:val="24"/>
        </w:rPr>
        <w:t xml:space="preserve">. </w:t>
      </w:r>
    </w:p>
    <w:p w14:paraId="6B8D7F59" w14:textId="77777777" w:rsidR="00D65751" w:rsidRPr="003671C7" w:rsidRDefault="00D65751" w:rsidP="003671C7">
      <w:pPr>
        <w:tabs>
          <w:tab w:val="left" w:pos="360"/>
          <w:tab w:val="left" w:pos="432"/>
        </w:tabs>
        <w:spacing w:line="240" w:lineRule="auto"/>
        <w:contextualSpacing/>
        <w:rPr>
          <w:rFonts w:eastAsia="ヒラギノ角ゴ Pro W3"/>
          <w:color w:val="000000"/>
          <w:sz w:val="24"/>
          <w:szCs w:val="24"/>
        </w:rPr>
      </w:pPr>
    </w:p>
    <w:p w14:paraId="2E5B762A" w14:textId="6A452090" w:rsidR="0075464D" w:rsidRPr="003671C7" w:rsidRDefault="0075464D" w:rsidP="003671C7">
      <w:pPr>
        <w:tabs>
          <w:tab w:val="left" w:pos="360"/>
          <w:tab w:val="left" w:pos="432"/>
        </w:tabs>
        <w:spacing w:line="240" w:lineRule="auto"/>
        <w:contextualSpacing/>
        <w:rPr>
          <w:rFonts w:eastAsia="ヒラギノ角ゴ Pro W3"/>
          <w:color w:val="000000"/>
          <w:sz w:val="24"/>
          <w:szCs w:val="24"/>
        </w:rPr>
      </w:pPr>
      <w:del w:id="66" w:author="Shinneman, Douglas" w:date="2017-04-04T12:49:00Z">
        <w:r w:rsidRPr="003671C7" w:rsidDel="00F13BBC">
          <w:rPr>
            <w:noProof/>
            <w:sz w:val="24"/>
            <w:szCs w:val="24"/>
          </w:rPr>
          <w:drawing>
            <wp:inline distT="0" distB="0" distL="0" distR="0" wp14:anchorId="04C83CBC" wp14:editId="5D679F03">
              <wp:extent cx="5943600" cy="178227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782274"/>
                      </a:xfrm>
                      <a:prstGeom prst="rect">
                        <a:avLst/>
                      </a:prstGeom>
                      <a:noFill/>
                      <a:ln>
                        <a:noFill/>
                      </a:ln>
                    </pic:spPr>
                  </pic:pic>
                </a:graphicData>
              </a:graphic>
            </wp:inline>
          </w:drawing>
        </w:r>
      </w:del>
      <w:ins w:id="67" w:author="Shinneman, Douglas" w:date="2017-04-04T12:49:00Z">
        <w:r w:rsidR="00F13BBC" w:rsidRPr="00345986">
          <w:rPr>
            <w:noProof/>
          </w:rPr>
          <w:drawing>
            <wp:inline distT="0" distB="0" distL="0" distR="0" wp14:anchorId="78FF2B72" wp14:editId="1592C894">
              <wp:extent cx="5943600" cy="3925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25570"/>
                      </a:xfrm>
                      <a:prstGeom prst="rect">
                        <a:avLst/>
                      </a:prstGeom>
                      <a:noFill/>
                      <a:ln>
                        <a:noFill/>
                      </a:ln>
                    </pic:spPr>
                  </pic:pic>
                </a:graphicData>
              </a:graphic>
            </wp:inline>
          </w:drawing>
        </w:r>
      </w:ins>
    </w:p>
    <w:p w14:paraId="05D0F46A" w14:textId="77777777" w:rsidR="0075464D" w:rsidRPr="003671C7" w:rsidRDefault="0075464D" w:rsidP="003671C7">
      <w:pPr>
        <w:tabs>
          <w:tab w:val="left" w:pos="360"/>
          <w:tab w:val="left" w:pos="432"/>
        </w:tabs>
        <w:spacing w:line="240" w:lineRule="auto"/>
        <w:contextualSpacing/>
        <w:rPr>
          <w:rFonts w:eastAsia="ヒラギノ角ゴ Pro W3"/>
          <w:b/>
          <w:color w:val="000000"/>
          <w:sz w:val="24"/>
          <w:szCs w:val="24"/>
        </w:rPr>
      </w:pPr>
      <w:proofErr w:type="gramStart"/>
      <w:r w:rsidRPr="00347370">
        <w:rPr>
          <w:rFonts w:eastAsia="ヒラギノ角ゴ Pro W3"/>
          <w:color w:val="000000"/>
          <w:sz w:val="24"/>
          <w:szCs w:val="24"/>
        </w:rPr>
        <w:t xml:space="preserve">Table </w:t>
      </w:r>
      <w:r w:rsidR="00347370" w:rsidRPr="00347370">
        <w:rPr>
          <w:rFonts w:eastAsia="ヒラギノ角ゴ Pro W3"/>
          <w:color w:val="000000"/>
          <w:sz w:val="24"/>
          <w:szCs w:val="24"/>
        </w:rPr>
        <w:t>5.2.</w:t>
      </w:r>
      <w:r w:rsidRPr="00347370">
        <w:rPr>
          <w:rFonts w:eastAsia="ヒラギノ角ゴ Pro W3"/>
          <w:color w:val="000000"/>
          <w:sz w:val="24"/>
          <w:szCs w:val="24"/>
        </w:rPr>
        <w:t>1.</w:t>
      </w:r>
      <w:proofErr w:type="gramEnd"/>
      <w:r w:rsidRPr="003671C7">
        <w:rPr>
          <w:rFonts w:eastAsia="ヒラギノ角ゴ Pro W3"/>
          <w:b/>
          <w:color w:val="000000"/>
          <w:sz w:val="24"/>
          <w:szCs w:val="24"/>
        </w:rPr>
        <w:t xml:space="preserve"> </w:t>
      </w:r>
      <w:proofErr w:type="gramStart"/>
      <w:r w:rsidRPr="003671C7">
        <w:rPr>
          <w:rFonts w:eastAsia="ヒラギノ角ゴ Pro W3"/>
          <w:color w:val="000000"/>
          <w:sz w:val="24"/>
          <w:szCs w:val="24"/>
        </w:rPr>
        <w:t>Predictor variables that were identified by Random Forest, as well as others that are recognized in influencing regeneration following fire.</w:t>
      </w:r>
      <w:proofErr w:type="gramEnd"/>
      <w:del w:id="68" w:author="Shinneman, Douglas" w:date="2017-04-04T12:49:00Z">
        <w:r w:rsidRPr="003671C7" w:rsidDel="00F13BBC">
          <w:rPr>
            <w:rFonts w:eastAsia="ヒラギノ角ゴ Pro W3"/>
            <w:color w:val="000000"/>
            <w:sz w:val="24"/>
            <w:szCs w:val="24"/>
          </w:rPr>
          <w:delText xml:space="preserve"> </w:delText>
        </w:r>
        <w:r w:rsidRPr="003671C7" w:rsidDel="00F13BBC">
          <w:rPr>
            <w:rFonts w:eastAsia="ヒラギノ角ゴ Pro W3"/>
            <w:color w:val="000000"/>
            <w:sz w:val="24"/>
            <w:szCs w:val="24"/>
            <w:highlight w:val="yellow"/>
          </w:rPr>
          <w:delText>[plac</w:delText>
        </w:r>
        <w:r w:rsidR="00D65751" w:rsidDel="00F13BBC">
          <w:rPr>
            <w:rFonts w:eastAsia="ヒラギノ角ゴ Pro W3"/>
            <w:color w:val="000000"/>
            <w:sz w:val="24"/>
            <w:szCs w:val="24"/>
            <w:highlight w:val="yellow"/>
          </w:rPr>
          <w:delText xml:space="preserve">eholder, </w:delText>
        </w:r>
        <w:r w:rsidR="003170BA" w:rsidDel="00F13BBC">
          <w:rPr>
            <w:rFonts w:eastAsia="ヒラギノ角ゴ Pro W3"/>
            <w:color w:val="000000"/>
            <w:sz w:val="24"/>
            <w:szCs w:val="24"/>
            <w:highlight w:val="yellow"/>
          </w:rPr>
          <w:delText xml:space="preserve">Doug </w:delText>
        </w:r>
        <w:r w:rsidR="00D65751" w:rsidDel="00F13BBC">
          <w:rPr>
            <w:rFonts w:eastAsia="ヒラギノ角ゴ Pro W3"/>
            <w:color w:val="000000"/>
            <w:sz w:val="24"/>
            <w:szCs w:val="24"/>
            <w:highlight w:val="yellow"/>
          </w:rPr>
          <w:delText>will replace</w:delText>
        </w:r>
        <w:r w:rsidRPr="003671C7" w:rsidDel="00F13BBC">
          <w:rPr>
            <w:rFonts w:eastAsia="ヒラギノ角ゴ Pro W3"/>
            <w:color w:val="000000"/>
            <w:sz w:val="24"/>
            <w:szCs w:val="24"/>
            <w:highlight w:val="yellow"/>
          </w:rPr>
          <w:delText>]</w:delText>
        </w:r>
      </w:del>
    </w:p>
    <w:p w14:paraId="3C3D411A" w14:textId="77777777" w:rsidR="0075464D" w:rsidRPr="003671C7" w:rsidRDefault="007330FA" w:rsidP="003671C7">
      <w:pPr>
        <w:tabs>
          <w:tab w:val="left" w:pos="360"/>
          <w:tab w:val="left" w:pos="432"/>
        </w:tabs>
        <w:spacing w:line="240" w:lineRule="auto"/>
        <w:contextualSpacing/>
        <w:rPr>
          <w:rFonts w:eastAsia="ヒラギノ角ゴ Pro W3"/>
          <w:color w:val="000000"/>
          <w:sz w:val="24"/>
          <w:szCs w:val="24"/>
        </w:rPr>
      </w:pPr>
      <w:r w:rsidRPr="003671C7">
        <w:rPr>
          <w:rFonts w:eastAsia="ヒラギノ角ゴ Pro W3"/>
          <w:color w:val="000000"/>
          <w:sz w:val="24"/>
          <w:szCs w:val="24"/>
        </w:rPr>
        <w:tab/>
      </w:r>
    </w:p>
    <w:p w14:paraId="14F75DF0" w14:textId="6AC35CF6" w:rsidR="00C50666" w:rsidRDefault="0075464D" w:rsidP="007A209A">
      <w:pPr>
        <w:tabs>
          <w:tab w:val="left" w:pos="360"/>
          <w:tab w:val="left" w:pos="432"/>
        </w:tabs>
        <w:contextualSpacing/>
        <w:rPr>
          <w:ins w:id="69" w:author="Shinneman, Douglas" w:date="2017-04-04T12:57:00Z"/>
          <w:rFonts w:eastAsia="ヒラギノ角ゴ Pro W3"/>
          <w:color w:val="000000"/>
          <w:sz w:val="24"/>
          <w:szCs w:val="24"/>
        </w:rPr>
      </w:pPr>
      <w:r w:rsidRPr="003671C7">
        <w:rPr>
          <w:rFonts w:eastAsia="ヒラギノ角ゴ Pro W3"/>
          <w:color w:val="000000"/>
          <w:sz w:val="24"/>
          <w:szCs w:val="24"/>
        </w:rPr>
        <w:tab/>
      </w:r>
      <w:r w:rsidR="007330FA" w:rsidRPr="00CD2759">
        <w:rPr>
          <w:rFonts w:eastAsia="ヒラギノ角ゴ Pro W3"/>
          <w:color w:val="000000"/>
          <w:sz w:val="24"/>
          <w:szCs w:val="24"/>
        </w:rPr>
        <w:t>In this report we analyzed data from 5</w:t>
      </w:r>
      <w:r w:rsidR="007A209A">
        <w:rPr>
          <w:rFonts w:eastAsia="ヒラギノ角ゴ Pro W3"/>
          <w:color w:val="000000"/>
          <w:sz w:val="24"/>
          <w:szCs w:val="24"/>
        </w:rPr>
        <w:t>6</w:t>
      </w:r>
      <w:r w:rsidR="007330FA" w:rsidRPr="00CD2759">
        <w:rPr>
          <w:rFonts w:eastAsia="ヒラギノ角ゴ Pro W3"/>
          <w:color w:val="000000"/>
          <w:sz w:val="24"/>
          <w:szCs w:val="24"/>
        </w:rPr>
        <w:t xml:space="preserve"> sites that were located in </w:t>
      </w:r>
      <w:r w:rsidR="009969CF" w:rsidRPr="00CD2759">
        <w:rPr>
          <w:rFonts w:eastAsia="ヒラギノ角ゴ Pro W3"/>
          <w:color w:val="000000"/>
          <w:sz w:val="24"/>
          <w:szCs w:val="24"/>
        </w:rPr>
        <w:t>1</w:t>
      </w:r>
      <w:r w:rsidR="00CD2759" w:rsidRPr="00CD2759">
        <w:rPr>
          <w:rFonts w:eastAsia="ヒラギノ角ゴ Pro W3"/>
          <w:color w:val="000000"/>
          <w:sz w:val="24"/>
          <w:szCs w:val="24"/>
        </w:rPr>
        <w:t>6</w:t>
      </w:r>
      <w:r w:rsidR="009969CF" w:rsidRPr="00CD2759">
        <w:rPr>
          <w:rFonts w:eastAsia="ヒラギノ角ゴ Pro W3"/>
          <w:color w:val="000000"/>
          <w:sz w:val="24"/>
          <w:szCs w:val="24"/>
        </w:rPr>
        <w:t xml:space="preserve"> </w:t>
      </w:r>
      <w:r w:rsidR="007330FA" w:rsidRPr="00CD2759">
        <w:rPr>
          <w:rFonts w:eastAsia="ヒラギノ角ゴ Pro W3"/>
          <w:color w:val="000000"/>
          <w:sz w:val="24"/>
          <w:szCs w:val="24"/>
        </w:rPr>
        <w:t>fires</w:t>
      </w:r>
      <w:r w:rsidR="007330FA" w:rsidRPr="003671C7">
        <w:rPr>
          <w:rFonts w:eastAsia="ヒラギノ角ゴ Pro W3"/>
          <w:color w:val="000000"/>
          <w:sz w:val="24"/>
          <w:szCs w:val="24"/>
        </w:rPr>
        <w:t xml:space="preserve"> that occurred from 2000-2009</w:t>
      </w:r>
      <w:r w:rsidR="009969CF" w:rsidRPr="003671C7">
        <w:rPr>
          <w:rFonts w:eastAsia="ヒラギノ角ゴ Pro W3"/>
          <w:color w:val="000000"/>
          <w:sz w:val="24"/>
          <w:szCs w:val="24"/>
        </w:rPr>
        <w:t xml:space="preserve"> (</w:t>
      </w:r>
      <w:r w:rsidR="009969CF" w:rsidRPr="003671C7">
        <w:rPr>
          <w:rFonts w:eastAsia="ヒラギノ角ゴ Pro W3"/>
          <w:color w:val="0000FF"/>
          <w:sz w:val="24"/>
          <w:szCs w:val="24"/>
        </w:rPr>
        <w:t xml:space="preserve">Fig. </w:t>
      </w:r>
      <w:r w:rsidR="00D0190C">
        <w:rPr>
          <w:rFonts w:eastAsia="ヒラギノ角ゴ Pro W3"/>
          <w:color w:val="0000FF"/>
          <w:sz w:val="24"/>
          <w:szCs w:val="24"/>
        </w:rPr>
        <w:t>5.2.</w:t>
      </w:r>
      <w:r w:rsidR="009969CF" w:rsidRPr="003671C7">
        <w:rPr>
          <w:rFonts w:eastAsia="ヒラギノ角ゴ Pro W3"/>
          <w:color w:val="0000FF"/>
          <w:sz w:val="24"/>
          <w:szCs w:val="24"/>
        </w:rPr>
        <w:t xml:space="preserve">1, Table </w:t>
      </w:r>
      <w:r w:rsidR="00D0190C">
        <w:rPr>
          <w:rFonts w:eastAsia="ヒラギノ角ゴ Pro W3"/>
          <w:color w:val="0000FF"/>
          <w:sz w:val="24"/>
          <w:szCs w:val="24"/>
        </w:rPr>
        <w:t>5.2.2</w:t>
      </w:r>
      <w:r w:rsidR="009969CF" w:rsidRPr="003671C7">
        <w:rPr>
          <w:rFonts w:eastAsia="ヒラギノ角ゴ Pro W3"/>
          <w:color w:val="000000"/>
          <w:sz w:val="24"/>
          <w:szCs w:val="24"/>
        </w:rPr>
        <w:t>)</w:t>
      </w:r>
      <w:r w:rsidR="007330FA" w:rsidRPr="003671C7">
        <w:rPr>
          <w:rFonts w:eastAsia="ヒラギノ角ゴ Pro W3"/>
          <w:color w:val="000000"/>
          <w:sz w:val="24"/>
          <w:szCs w:val="24"/>
        </w:rPr>
        <w:t xml:space="preserve">. </w:t>
      </w:r>
      <w:r w:rsidR="007A209A">
        <w:rPr>
          <w:rFonts w:eastAsia="ヒラギノ角ゴ Pro W3"/>
          <w:color w:val="000000"/>
          <w:sz w:val="24"/>
          <w:szCs w:val="24"/>
        </w:rPr>
        <w:t>Fire size averaged ~19,620 (± 3,</w:t>
      </w:r>
      <w:r w:rsidR="009969CF" w:rsidRPr="003671C7">
        <w:rPr>
          <w:rFonts w:eastAsia="ヒラギノ角ゴ Pro W3"/>
          <w:color w:val="000000"/>
          <w:sz w:val="24"/>
          <w:szCs w:val="24"/>
        </w:rPr>
        <w:t xml:space="preserve">100) ha and ranged from 397-81,339 ha while elevation averaged 1989 m (± 28 m SE), ranging from 1547-2349 m. </w:t>
      </w:r>
      <w:r w:rsidR="007330FA" w:rsidRPr="003671C7">
        <w:rPr>
          <w:rFonts w:eastAsia="ヒラギノ角ゴ Pro W3"/>
          <w:color w:val="000000"/>
          <w:sz w:val="24"/>
          <w:szCs w:val="24"/>
        </w:rPr>
        <w:lastRenderedPageBreak/>
        <w:t>Plots in fires that burned in 2012 or 2013 were excluded from the analysis for two primary reasons. First, although immediate post-fire regeneration patterns is of interest, the mechanisms that drive densities the first few years following fire are often different than those over a longer timeframe (e.g. Hansen et al. 2016), and we wanted to focus on these long-term trends. We were also particularly interested in post-fire climate variables, and the more recent fires have less climate data to analyze (e.g. we could only include climate data for one year following fire for the 2013 sites). We may include the nine fires in further analyses or examine them separately to explore the differences between immediate post-fire densities and regeneration occurring over a longer timeframe.  During data analysis we also removed four plots in older fires that were identified as outliers (e.g. a plot with conifer density higher than aspen density)</w:t>
      </w:r>
      <w:r w:rsidR="007A209A">
        <w:rPr>
          <w:rFonts w:eastAsia="ヒラギノ角ゴ Pro W3"/>
          <w:color w:val="000000"/>
          <w:sz w:val="24"/>
          <w:szCs w:val="24"/>
        </w:rPr>
        <w:t>, resulting in a total of 52 sites used in the final analysis</w:t>
      </w:r>
      <w:r w:rsidR="007A209A" w:rsidRPr="003750F3">
        <w:rPr>
          <w:rFonts w:eastAsia="ヒラギノ角ゴ Pro W3"/>
          <w:color w:val="000000"/>
          <w:sz w:val="24"/>
          <w:szCs w:val="24"/>
        </w:rPr>
        <w:t>.</w:t>
      </w:r>
    </w:p>
    <w:p w14:paraId="63D22933" w14:textId="77777777" w:rsidR="004B5AE8" w:rsidRPr="003671C7" w:rsidRDefault="004B5AE8" w:rsidP="007A209A">
      <w:pPr>
        <w:tabs>
          <w:tab w:val="left" w:pos="360"/>
          <w:tab w:val="left" w:pos="432"/>
        </w:tabs>
        <w:contextualSpacing/>
        <w:rPr>
          <w:rFonts w:eastAsia="ヒラギノ角ゴ Pro W3"/>
          <w:color w:val="000000"/>
          <w:sz w:val="24"/>
          <w:szCs w:val="24"/>
        </w:rPr>
      </w:pPr>
    </w:p>
    <w:p w14:paraId="70DB6B58" w14:textId="477D7CCE" w:rsidR="007330FA" w:rsidRPr="003671C7" w:rsidRDefault="004B5AE8" w:rsidP="003671C7">
      <w:pPr>
        <w:tabs>
          <w:tab w:val="left" w:pos="360"/>
          <w:tab w:val="left" w:pos="432"/>
        </w:tabs>
        <w:spacing w:line="240" w:lineRule="auto"/>
        <w:contextualSpacing/>
        <w:rPr>
          <w:rFonts w:eastAsia="ヒラギノ角ゴ Pro W3"/>
          <w:b/>
          <w:color w:val="000000"/>
          <w:sz w:val="24"/>
          <w:szCs w:val="24"/>
        </w:rPr>
      </w:pPr>
      <w:ins w:id="70" w:author="Shinneman, Douglas" w:date="2017-04-04T13:01:00Z">
        <w:r w:rsidRPr="004B5AE8">
          <w:rPr>
            <w:noProof/>
          </w:rPr>
          <w:lastRenderedPageBreak/>
          <w:drawing>
            <wp:inline distT="0" distB="0" distL="0" distR="0" wp14:anchorId="27421AC6" wp14:editId="4F0A6514">
              <wp:extent cx="5943600" cy="314007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0074"/>
                      </a:xfrm>
                      <a:prstGeom prst="rect">
                        <a:avLst/>
                      </a:prstGeom>
                      <a:noFill/>
                      <a:ln>
                        <a:noFill/>
                      </a:ln>
                    </pic:spPr>
                  </pic:pic>
                </a:graphicData>
              </a:graphic>
            </wp:inline>
          </w:drawing>
        </w:r>
      </w:ins>
      <w:del w:id="71" w:author="Shinneman, Douglas" w:date="2017-04-04T12:59:00Z">
        <w:r w:rsidR="00EC7877" w:rsidRPr="003671C7" w:rsidDel="004B5AE8">
          <w:rPr>
            <w:noProof/>
            <w:sz w:val="24"/>
            <w:szCs w:val="24"/>
          </w:rPr>
          <w:drawing>
            <wp:inline distT="0" distB="0" distL="0" distR="0" wp14:anchorId="65752785" wp14:editId="37D600E0">
              <wp:extent cx="5943600" cy="32207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20789"/>
                      </a:xfrm>
                      <a:prstGeom prst="rect">
                        <a:avLst/>
                      </a:prstGeom>
                      <a:noFill/>
                      <a:ln>
                        <a:noFill/>
                      </a:ln>
                    </pic:spPr>
                  </pic:pic>
                </a:graphicData>
              </a:graphic>
            </wp:inline>
          </w:drawing>
        </w:r>
      </w:del>
    </w:p>
    <w:p w14:paraId="2CB200C9" w14:textId="3C7F0F18" w:rsidR="00E42FA1" w:rsidRPr="003671C7" w:rsidRDefault="00D0190C" w:rsidP="00056988">
      <w:pPr>
        <w:tabs>
          <w:tab w:val="left" w:pos="360"/>
          <w:tab w:val="left" w:pos="432"/>
        </w:tabs>
        <w:spacing w:line="240" w:lineRule="auto"/>
        <w:contextualSpacing/>
        <w:outlineLvl w:val="0"/>
        <w:rPr>
          <w:rFonts w:eastAsia="ヒラギノ角ゴ Pro W3"/>
          <w:color w:val="000000"/>
          <w:sz w:val="24"/>
          <w:szCs w:val="24"/>
        </w:rPr>
      </w:pPr>
      <w:proofErr w:type="gramStart"/>
      <w:r w:rsidRPr="00D0190C">
        <w:rPr>
          <w:rFonts w:eastAsia="ヒラギノ角ゴ Pro W3"/>
          <w:color w:val="000000"/>
          <w:sz w:val="24"/>
          <w:szCs w:val="24"/>
        </w:rPr>
        <w:t>Table 5.2.2</w:t>
      </w:r>
      <w:r w:rsidR="00E42FA1" w:rsidRPr="00D0190C">
        <w:rPr>
          <w:rFonts w:eastAsia="ヒラギノ角ゴ Pro W3"/>
          <w:color w:val="000000"/>
          <w:sz w:val="24"/>
          <w:szCs w:val="24"/>
        </w:rPr>
        <w:t>.</w:t>
      </w:r>
      <w:proofErr w:type="gramEnd"/>
      <w:r w:rsidR="00E42FA1" w:rsidRPr="003671C7">
        <w:rPr>
          <w:rFonts w:eastAsia="ヒラギノ角ゴ Pro W3"/>
          <w:b/>
          <w:color w:val="000000"/>
          <w:sz w:val="24"/>
          <w:szCs w:val="24"/>
        </w:rPr>
        <w:t xml:space="preserve"> </w:t>
      </w:r>
      <w:r w:rsidR="00E42FA1" w:rsidRPr="003671C7">
        <w:rPr>
          <w:rFonts w:eastAsia="ヒラギノ角ゴ Pro W3"/>
          <w:color w:val="000000"/>
          <w:sz w:val="24"/>
          <w:szCs w:val="24"/>
        </w:rPr>
        <w:t xml:space="preserve">Characteristics of each </w:t>
      </w:r>
      <w:ins w:id="72" w:author="Shinneman, Douglas" w:date="2017-04-04T12:50:00Z">
        <w:r w:rsidR="00F13BBC">
          <w:rPr>
            <w:rFonts w:eastAsia="ヒラギノ角ゴ Pro W3"/>
            <w:color w:val="000000"/>
            <w:sz w:val="24"/>
            <w:szCs w:val="24"/>
          </w:rPr>
          <w:t xml:space="preserve">of the 16 </w:t>
        </w:r>
      </w:ins>
      <w:r w:rsidR="00E42FA1" w:rsidRPr="003671C7">
        <w:rPr>
          <w:rFonts w:eastAsia="ヒラギノ角ゴ Pro W3"/>
          <w:color w:val="000000"/>
          <w:sz w:val="24"/>
          <w:szCs w:val="24"/>
        </w:rPr>
        <w:t>fire</w:t>
      </w:r>
      <w:ins w:id="73" w:author="Shinneman, Douglas" w:date="2017-04-04T12:50:00Z">
        <w:r w:rsidR="00F13BBC">
          <w:rPr>
            <w:rFonts w:eastAsia="ヒラギノ角ゴ Pro W3"/>
            <w:color w:val="000000"/>
            <w:sz w:val="24"/>
            <w:szCs w:val="24"/>
          </w:rPr>
          <w:t>s</w:t>
        </w:r>
      </w:ins>
      <w:r w:rsidR="00E42FA1" w:rsidRPr="003671C7">
        <w:rPr>
          <w:rFonts w:eastAsia="ヒラギノ角ゴ Pro W3"/>
          <w:color w:val="000000"/>
          <w:sz w:val="24"/>
          <w:szCs w:val="24"/>
        </w:rPr>
        <w:t xml:space="preserve"> sampled </w:t>
      </w:r>
      <w:ins w:id="74" w:author="Shinneman, Douglas" w:date="2017-04-04T12:50:00Z">
        <w:r w:rsidR="00F13BBC">
          <w:rPr>
            <w:rFonts w:eastAsia="ヒラギノ角ゴ Pro W3"/>
            <w:color w:val="000000"/>
            <w:sz w:val="24"/>
            <w:szCs w:val="24"/>
          </w:rPr>
          <w:t xml:space="preserve">and analyzed </w:t>
        </w:r>
      </w:ins>
      <w:del w:id="75" w:author="Shinneman, Douglas" w:date="2017-04-04T12:50:00Z">
        <w:r w:rsidR="00E42FA1" w:rsidRPr="003671C7" w:rsidDel="00F13BBC">
          <w:rPr>
            <w:rFonts w:eastAsia="ヒラギノ角ゴ Pro W3"/>
            <w:color w:val="000000"/>
            <w:sz w:val="24"/>
            <w:szCs w:val="24"/>
          </w:rPr>
          <w:delText xml:space="preserve">across </w:delText>
        </w:r>
      </w:del>
      <w:ins w:id="76" w:author="Shinneman, Douglas" w:date="2017-04-04T12:50:00Z">
        <w:r w:rsidR="00F13BBC">
          <w:rPr>
            <w:rFonts w:eastAsia="ヒラギノ角ゴ Pro W3"/>
            <w:color w:val="000000"/>
            <w:sz w:val="24"/>
            <w:szCs w:val="24"/>
          </w:rPr>
          <w:t xml:space="preserve">in </w:t>
        </w:r>
      </w:ins>
      <w:r w:rsidR="00E42FA1" w:rsidRPr="003671C7">
        <w:rPr>
          <w:rFonts w:eastAsia="ヒラギノ角ゴ Pro W3"/>
          <w:color w:val="000000"/>
          <w:sz w:val="24"/>
          <w:szCs w:val="24"/>
        </w:rPr>
        <w:t>the study region.</w:t>
      </w:r>
    </w:p>
    <w:p w14:paraId="43D4F590" w14:textId="77777777" w:rsidR="00E42FA1" w:rsidRPr="003671C7" w:rsidRDefault="00E42FA1" w:rsidP="003671C7">
      <w:pPr>
        <w:tabs>
          <w:tab w:val="left" w:pos="360"/>
          <w:tab w:val="left" w:pos="432"/>
        </w:tabs>
        <w:spacing w:line="240" w:lineRule="auto"/>
        <w:contextualSpacing/>
        <w:rPr>
          <w:rFonts w:eastAsia="ヒラギノ角ゴ Pro W3"/>
          <w:b/>
          <w:color w:val="000000"/>
          <w:sz w:val="24"/>
          <w:szCs w:val="24"/>
        </w:rPr>
      </w:pPr>
    </w:p>
    <w:p w14:paraId="500F259E" w14:textId="279215CC" w:rsidR="007111E2" w:rsidRPr="005D7E61" w:rsidRDefault="000B6226" w:rsidP="007111E2">
      <w:pPr>
        <w:tabs>
          <w:tab w:val="left" w:pos="360"/>
          <w:tab w:val="left" w:pos="432"/>
        </w:tabs>
        <w:contextualSpacing/>
        <w:rPr>
          <w:rFonts w:eastAsia="ヒラギノ角ゴ Pro W3"/>
          <w:i/>
          <w:color w:val="000000"/>
          <w:sz w:val="24"/>
          <w:szCs w:val="24"/>
        </w:rPr>
      </w:pPr>
      <w:r w:rsidRPr="008C4028">
        <w:rPr>
          <w:rFonts w:eastAsia="ヒラギノ角ゴ Pro W3"/>
          <w:color w:val="000000"/>
          <w:sz w:val="24"/>
          <w:szCs w:val="24"/>
          <w:rPrChange w:id="77" w:author="Shinneman, Douglas" w:date="2017-04-04T13:07:00Z">
            <w:rPr>
              <w:rFonts w:eastAsia="ヒラギノ角ゴ Pro W3"/>
              <w:b/>
              <w:color w:val="000000"/>
              <w:sz w:val="24"/>
              <w:szCs w:val="24"/>
            </w:rPr>
          </w:rPrChange>
        </w:rPr>
        <w:t>5.3</w:t>
      </w:r>
      <w:r w:rsidRPr="008C4028">
        <w:rPr>
          <w:rFonts w:eastAsia="ヒラギノ角ゴ Pro W3"/>
          <w:i/>
          <w:color w:val="000000"/>
          <w:sz w:val="24"/>
          <w:szCs w:val="24"/>
          <w:rPrChange w:id="78" w:author="Shinneman, Douglas" w:date="2017-04-04T13:07:00Z">
            <w:rPr>
              <w:rFonts w:eastAsia="ヒラギノ角ゴ Pro W3"/>
              <w:b/>
              <w:i/>
              <w:color w:val="000000"/>
              <w:sz w:val="24"/>
              <w:szCs w:val="24"/>
            </w:rPr>
          </w:rPrChange>
        </w:rPr>
        <w:t xml:space="preserve"> </w:t>
      </w:r>
      <w:r w:rsidR="007111E2" w:rsidRPr="005D7E61">
        <w:rPr>
          <w:rFonts w:eastAsia="ヒラギノ角ゴ Pro W3"/>
          <w:i/>
          <w:color w:val="000000"/>
          <w:sz w:val="24"/>
          <w:szCs w:val="24"/>
        </w:rPr>
        <w:t xml:space="preserve">Interactions among water balance, fire regimes, </w:t>
      </w:r>
      <w:proofErr w:type="gramStart"/>
      <w:r w:rsidR="007111E2" w:rsidRPr="005D7E61">
        <w:rPr>
          <w:rFonts w:eastAsia="ヒラギノ角ゴ Pro W3"/>
          <w:i/>
          <w:color w:val="000000"/>
          <w:sz w:val="24"/>
          <w:szCs w:val="24"/>
        </w:rPr>
        <w:t>climate</w:t>
      </w:r>
      <w:proofErr w:type="gramEnd"/>
      <w:r w:rsidR="007111E2" w:rsidRPr="005D7E61">
        <w:rPr>
          <w:rFonts w:eastAsia="ヒラギノ角ゴ Pro W3"/>
          <w:i/>
          <w:color w:val="000000"/>
          <w:sz w:val="24"/>
          <w:szCs w:val="24"/>
        </w:rPr>
        <w:t xml:space="preserve"> change on patterns of aspen distribution – study area and design</w:t>
      </w:r>
    </w:p>
    <w:p w14:paraId="7022EEDE" w14:textId="5D810127" w:rsidR="007111E2" w:rsidRDefault="007111E2" w:rsidP="007111E2">
      <w:pPr>
        <w:tabs>
          <w:tab w:val="left" w:pos="360"/>
          <w:tab w:val="left" w:pos="432"/>
        </w:tabs>
        <w:contextualSpacing/>
        <w:rPr>
          <w:rFonts w:eastAsia="ヒラギノ角ゴ Pro W3"/>
          <w:color w:val="000000"/>
          <w:sz w:val="24"/>
          <w:szCs w:val="24"/>
        </w:rPr>
      </w:pPr>
      <w:r>
        <w:rPr>
          <w:rFonts w:eastAsia="ヒラギノ角ゴ Pro W3"/>
          <w:color w:val="000000"/>
          <w:sz w:val="24"/>
          <w:szCs w:val="24"/>
        </w:rPr>
        <w:tab/>
      </w:r>
      <w:r w:rsidRPr="009F5C31">
        <w:rPr>
          <w:rFonts w:eastAsia="ヒラギノ角ゴ Pro W3"/>
          <w:color w:val="000000"/>
          <w:sz w:val="24"/>
          <w:szCs w:val="24"/>
        </w:rPr>
        <w:t xml:space="preserve">We evaluated aspen distribution in the Tollgate and Dobson Creek </w:t>
      </w:r>
      <w:proofErr w:type="spellStart"/>
      <w:r w:rsidRPr="009F5C31">
        <w:rPr>
          <w:rFonts w:eastAsia="ヒラギノ角ゴ Pro W3"/>
          <w:color w:val="000000"/>
          <w:sz w:val="24"/>
          <w:szCs w:val="24"/>
        </w:rPr>
        <w:t>subwatersheds</w:t>
      </w:r>
      <w:proofErr w:type="spellEnd"/>
      <w:r w:rsidRPr="009F5C31">
        <w:rPr>
          <w:rFonts w:eastAsia="ヒラギノ角ゴ Pro W3"/>
          <w:color w:val="000000"/>
          <w:sz w:val="24"/>
          <w:szCs w:val="24"/>
        </w:rPr>
        <w:t xml:space="preserve"> of Reynolds Creek Experimental Watershed (hereon, ‘RCEW’), in southwestern Idaho</w:t>
      </w:r>
      <w:r w:rsidR="005D7E61">
        <w:rPr>
          <w:rFonts w:eastAsia="ヒラギノ角ゴ Pro W3"/>
          <w:color w:val="000000"/>
          <w:sz w:val="24"/>
          <w:szCs w:val="24"/>
        </w:rPr>
        <w:t xml:space="preserve"> (</w:t>
      </w:r>
      <w:r w:rsidR="005D7E61" w:rsidRPr="005D7E61">
        <w:rPr>
          <w:rFonts w:eastAsia="ヒラギノ角ゴ Pro W3"/>
          <w:color w:val="0000FF"/>
          <w:sz w:val="24"/>
          <w:szCs w:val="24"/>
        </w:rPr>
        <w:t>Fig. 5.3</w:t>
      </w:r>
      <w:r w:rsidR="005D7E61">
        <w:rPr>
          <w:rFonts w:eastAsia="ヒラギノ角ゴ Pro W3"/>
          <w:color w:val="000000"/>
          <w:sz w:val="24"/>
          <w:szCs w:val="24"/>
        </w:rPr>
        <w:t>)</w:t>
      </w:r>
      <w:r w:rsidRPr="009F5C31">
        <w:rPr>
          <w:rFonts w:eastAsia="ヒラギノ角ゴ Pro W3"/>
          <w:color w:val="000000"/>
          <w:sz w:val="24"/>
          <w:szCs w:val="24"/>
        </w:rPr>
        <w:t xml:space="preserve">. These are the two most southerly sub-watersheds of the RCEW, and sit at the highest elevation </w:t>
      </w:r>
      <w:r w:rsidRPr="009F5C31">
        <w:rPr>
          <w:rFonts w:eastAsia="ヒラギノ角ゴ Pro W3"/>
          <w:color w:val="000000"/>
          <w:sz w:val="24"/>
          <w:szCs w:val="24"/>
        </w:rPr>
        <w:lastRenderedPageBreak/>
        <w:t>within the RCEW (1298m - 2244m). They are also the only two sub</w:t>
      </w:r>
      <w:r>
        <w:rPr>
          <w:rFonts w:eastAsia="ヒラギノ角ゴ Pro W3"/>
          <w:color w:val="000000"/>
          <w:sz w:val="24"/>
          <w:szCs w:val="24"/>
        </w:rPr>
        <w:t>-</w:t>
      </w:r>
      <w:r w:rsidRPr="009F5C31">
        <w:rPr>
          <w:rFonts w:eastAsia="ヒラギノ角ゴ Pro W3"/>
          <w:color w:val="000000"/>
          <w:sz w:val="24"/>
          <w:szCs w:val="24"/>
        </w:rPr>
        <w:t xml:space="preserve">watersheds with any significant tree cover. The RCEW study extent is approximately 5500ha. </w:t>
      </w:r>
    </w:p>
    <w:p w14:paraId="0732BE00" w14:textId="77777777" w:rsidR="007111E2" w:rsidRDefault="007111E2" w:rsidP="007111E2">
      <w:pPr>
        <w:tabs>
          <w:tab w:val="left" w:pos="360"/>
          <w:tab w:val="left" w:pos="432"/>
        </w:tabs>
        <w:contextualSpacing/>
        <w:rPr>
          <w:rFonts w:eastAsia="ヒラギノ角ゴ Pro W3"/>
          <w:color w:val="000000"/>
          <w:sz w:val="24"/>
          <w:szCs w:val="24"/>
        </w:rPr>
      </w:pPr>
    </w:p>
    <w:p w14:paraId="40AFC983" w14:textId="77777777" w:rsidR="007111E2" w:rsidRDefault="007111E2" w:rsidP="007111E2">
      <w:pPr>
        <w:tabs>
          <w:tab w:val="left" w:pos="360"/>
          <w:tab w:val="left" w:pos="432"/>
        </w:tabs>
        <w:contextualSpacing/>
        <w:rPr>
          <w:rFonts w:eastAsia="ヒラギノ角ゴ Pro W3"/>
          <w:color w:val="000000"/>
          <w:sz w:val="24"/>
          <w:szCs w:val="24"/>
        </w:rPr>
      </w:pPr>
      <w:r>
        <w:rPr>
          <w:rFonts w:eastAsia="ヒラギノ角ゴ Pro W3"/>
          <w:noProof/>
          <w:color w:val="000000"/>
          <w:sz w:val="24"/>
          <w:szCs w:val="24"/>
        </w:rPr>
        <w:drawing>
          <wp:inline distT="0" distB="0" distL="0" distR="0" wp14:anchorId="4D96A564" wp14:editId="2753C692">
            <wp:extent cx="5257800" cy="3943350"/>
            <wp:effectExtent l="19050" t="19050" r="19050" b="19050"/>
            <wp:docPr id="6" name="Picture 6" descr="I:\NWCSC-Idaho\Analysis\Graphs\OldFiles\RCEW_study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WCSC-Idaho\Analysis\Graphs\OldFiles\RCEW_study_are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9431" cy="3944573"/>
                    </a:xfrm>
                    <a:prstGeom prst="rect">
                      <a:avLst/>
                    </a:prstGeom>
                    <a:noFill/>
                    <a:ln w="12700">
                      <a:solidFill>
                        <a:schemeClr val="tx1"/>
                      </a:solidFill>
                    </a:ln>
                  </pic:spPr>
                </pic:pic>
              </a:graphicData>
            </a:graphic>
          </wp:inline>
        </w:drawing>
      </w:r>
    </w:p>
    <w:p w14:paraId="32D27351" w14:textId="29DCEF5A" w:rsidR="007111E2" w:rsidRPr="00586D78" w:rsidRDefault="005D7E61" w:rsidP="007111E2">
      <w:pPr>
        <w:tabs>
          <w:tab w:val="left" w:pos="360"/>
          <w:tab w:val="left" w:pos="432"/>
        </w:tabs>
        <w:contextualSpacing/>
        <w:rPr>
          <w:rFonts w:eastAsia="ヒラギノ角ゴ Pro W3"/>
          <w:color w:val="000000"/>
          <w:sz w:val="24"/>
          <w:szCs w:val="24"/>
        </w:rPr>
      </w:pPr>
      <w:proofErr w:type="gramStart"/>
      <w:r w:rsidRPr="00586D78">
        <w:rPr>
          <w:rFonts w:eastAsia="ヒラギノ角ゴ Pro W3"/>
          <w:color w:val="0000FF"/>
          <w:sz w:val="24"/>
          <w:szCs w:val="24"/>
        </w:rPr>
        <w:t>Figure 5.3.</w:t>
      </w:r>
      <w:proofErr w:type="gramEnd"/>
      <w:r w:rsidRPr="00586D78">
        <w:rPr>
          <w:rFonts w:eastAsia="ヒラギノ角ゴ Pro W3"/>
          <w:color w:val="0000FF"/>
          <w:sz w:val="24"/>
          <w:szCs w:val="24"/>
        </w:rPr>
        <w:t xml:space="preserve"> </w:t>
      </w:r>
      <w:proofErr w:type="gramStart"/>
      <w:r w:rsidR="007111E2" w:rsidRPr="00586D78">
        <w:rPr>
          <w:rFonts w:eastAsia="ヒラギノ角ゴ Pro W3"/>
          <w:color w:val="000000"/>
          <w:sz w:val="24"/>
          <w:szCs w:val="24"/>
        </w:rPr>
        <w:t>Reynolds Creek Experimental Watershed (RCEW) in Southwestern Idaho.</w:t>
      </w:r>
      <w:proofErr w:type="gramEnd"/>
      <w:r w:rsidR="007111E2" w:rsidRPr="00586D78">
        <w:rPr>
          <w:rFonts w:eastAsia="ヒラギノ角ゴ Pro W3"/>
          <w:color w:val="000000"/>
          <w:sz w:val="24"/>
          <w:szCs w:val="24"/>
        </w:rPr>
        <w:t xml:space="preserve"> Dominant cover types are described. LANDIS-II modeling extent (delineated by sub-watershed) is outlined in black. Cover type data is administered </w:t>
      </w:r>
      <w:r w:rsidR="007111E2" w:rsidRPr="00586D78">
        <w:rPr>
          <w:rFonts w:cs="Times New Roman"/>
          <w:sz w:val="24"/>
          <w:szCs w:val="24"/>
        </w:rPr>
        <w:t>USDA-Agricultural Research Service Northwest Watershed Research Center (ARS NWRC).</w:t>
      </w:r>
    </w:p>
    <w:p w14:paraId="4E9EC444" w14:textId="77777777" w:rsidR="007111E2" w:rsidRPr="009F5C31" w:rsidRDefault="007111E2" w:rsidP="007111E2">
      <w:pPr>
        <w:tabs>
          <w:tab w:val="left" w:pos="360"/>
          <w:tab w:val="left" w:pos="432"/>
        </w:tabs>
        <w:contextualSpacing/>
        <w:rPr>
          <w:rFonts w:eastAsia="ヒラギノ角ゴ Pro W3"/>
          <w:color w:val="000000"/>
          <w:sz w:val="24"/>
          <w:szCs w:val="24"/>
        </w:rPr>
      </w:pPr>
    </w:p>
    <w:p w14:paraId="3BDC3660" w14:textId="0E4F3BD8" w:rsidR="007111E2" w:rsidRDefault="007111E2" w:rsidP="007111E2">
      <w:pPr>
        <w:tabs>
          <w:tab w:val="left" w:pos="360"/>
          <w:tab w:val="left" w:pos="432"/>
        </w:tabs>
        <w:contextualSpacing/>
        <w:rPr>
          <w:rFonts w:eastAsia="ヒラギノ角ゴ Pro W3"/>
          <w:color w:val="000000"/>
          <w:sz w:val="24"/>
          <w:szCs w:val="24"/>
        </w:rPr>
      </w:pPr>
      <w:r>
        <w:rPr>
          <w:rFonts w:eastAsia="ヒラギノ角ゴ Pro W3"/>
          <w:color w:val="000000"/>
          <w:sz w:val="24"/>
          <w:szCs w:val="24"/>
        </w:rPr>
        <w:tab/>
      </w:r>
      <w:r w:rsidRPr="009F5C31">
        <w:rPr>
          <w:rFonts w:eastAsia="ヒラギノ角ゴ Pro W3"/>
          <w:color w:val="000000"/>
          <w:sz w:val="24"/>
          <w:szCs w:val="24"/>
        </w:rPr>
        <w:t xml:space="preserve">We </w:t>
      </w:r>
      <w:r>
        <w:rPr>
          <w:rFonts w:eastAsia="ヒラギノ角ゴ Pro W3"/>
          <w:color w:val="000000"/>
          <w:sz w:val="24"/>
          <w:szCs w:val="24"/>
        </w:rPr>
        <w:t>forecast</w:t>
      </w:r>
      <w:r w:rsidRPr="009F5C31">
        <w:rPr>
          <w:rFonts w:eastAsia="ヒラギノ角ゴ Pro W3"/>
          <w:color w:val="000000"/>
          <w:sz w:val="24"/>
          <w:szCs w:val="24"/>
        </w:rPr>
        <w:t xml:space="preserve"> aspen </w:t>
      </w:r>
      <w:r>
        <w:rPr>
          <w:rFonts w:eastAsia="ヒラギノ角ゴ Pro W3"/>
          <w:color w:val="000000"/>
          <w:sz w:val="24"/>
          <w:szCs w:val="24"/>
        </w:rPr>
        <w:t xml:space="preserve">distributions for 83 years </w:t>
      </w:r>
      <w:r w:rsidRPr="009F5C31">
        <w:rPr>
          <w:rFonts w:eastAsia="ヒラギノ角ゴ Pro W3"/>
          <w:color w:val="000000"/>
          <w:sz w:val="24"/>
          <w:szCs w:val="24"/>
        </w:rPr>
        <w:t>using LANDIS-II, a spatially dynamic framework for estimating forest landscape change as a function of establishment, growth, and mortality.  Tree species composition is spatially and temporally dynamic and represented as species-age cohorts; each species has unique life history attributes that determine response to disturbance and seed dispersal capacity (Scheller et al. 2007).  LANDIS-II has been extensively used to estimate climate change effects in the western US (Loudermilk</w:t>
      </w:r>
      <w:r>
        <w:rPr>
          <w:rFonts w:eastAsia="ヒラギノ角ゴ Pro W3"/>
          <w:color w:val="000000"/>
          <w:sz w:val="24"/>
          <w:szCs w:val="24"/>
        </w:rPr>
        <w:t xml:space="preserve"> et al. 2013, 2014, 2016</w:t>
      </w:r>
      <w:r w:rsidR="004B5AE8">
        <w:rPr>
          <w:rFonts w:eastAsia="ヒラギノ角ゴ Pro W3"/>
          <w:color w:val="000000"/>
          <w:sz w:val="24"/>
          <w:szCs w:val="24"/>
        </w:rPr>
        <w:t xml:space="preserve">, </w:t>
      </w:r>
      <w:proofErr w:type="spellStart"/>
      <w:r w:rsidR="004B5AE8">
        <w:rPr>
          <w:rFonts w:eastAsia="ヒラギノ角ゴ Pro W3"/>
          <w:color w:val="000000"/>
          <w:sz w:val="24"/>
          <w:szCs w:val="24"/>
        </w:rPr>
        <w:t>Creutzbu</w:t>
      </w:r>
      <w:r w:rsidRPr="009F5C31">
        <w:rPr>
          <w:rFonts w:eastAsia="ヒラギノ角ゴ Pro W3"/>
          <w:color w:val="000000"/>
          <w:sz w:val="24"/>
          <w:szCs w:val="24"/>
        </w:rPr>
        <w:t>rg</w:t>
      </w:r>
      <w:proofErr w:type="spellEnd"/>
      <w:r>
        <w:rPr>
          <w:rFonts w:eastAsia="ヒラギノ角ゴ Pro W3"/>
          <w:color w:val="000000"/>
          <w:sz w:val="24"/>
          <w:szCs w:val="24"/>
        </w:rPr>
        <w:t xml:space="preserve"> et al. 2017</w:t>
      </w:r>
      <w:r w:rsidRPr="009F5C31">
        <w:rPr>
          <w:rFonts w:eastAsia="ヒラギノ角ゴ Pro W3"/>
          <w:color w:val="000000"/>
          <w:sz w:val="24"/>
          <w:szCs w:val="24"/>
        </w:rPr>
        <w:t xml:space="preserve">, </w:t>
      </w:r>
      <w:proofErr w:type="spellStart"/>
      <w:r w:rsidRPr="009F5C31">
        <w:rPr>
          <w:rFonts w:eastAsia="ヒラギノ角ゴ Pro W3"/>
          <w:color w:val="000000"/>
          <w:sz w:val="24"/>
          <w:szCs w:val="24"/>
        </w:rPr>
        <w:t>Kretchun</w:t>
      </w:r>
      <w:proofErr w:type="spellEnd"/>
      <w:r>
        <w:rPr>
          <w:rFonts w:eastAsia="ヒラギノ角ゴ Pro W3"/>
          <w:color w:val="000000"/>
          <w:sz w:val="24"/>
          <w:szCs w:val="24"/>
        </w:rPr>
        <w:t xml:space="preserve"> et al. 2016</w:t>
      </w:r>
      <w:r w:rsidRPr="009F5C31">
        <w:rPr>
          <w:rFonts w:eastAsia="ヒラギノ角ゴ Pro W3"/>
          <w:color w:val="000000"/>
          <w:sz w:val="24"/>
          <w:szCs w:val="24"/>
        </w:rPr>
        <w:t xml:space="preserve">), including </w:t>
      </w:r>
      <w:r w:rsidRPr="00770BB6">
        <w:rPr>
          <w:rFonts w:eastAsia="ヒラギノ角ゴ Pro W3"/>
          <w:color w:val="000000"/>
          <w:sz w:val="24"/>
          <w:szCs w:val="24"/>
        </w:rPr>
        <w:t>Idaho (Yang et</w:t>
      </w:r>
      <w:r>
        <w:rPr>
          <w:rFonts w:eastAsia="ヒラギノ角ゴ Pro W3"/>
          <w:color w:val="000000"/>
          <w:sz w:val="24"/>
          <w:szCs w:val="24"/>
        </w:rPr>
        <w:t xml:space="preserve"> al. 2015</w:t>
      </w:r>
      <w:r w:rsidRPr="009F5C31">
        <w:rPr>
          <w:rFonts w:eastAsia="ヒラギノ角ゴ Pro W3"/>
          <w:color w:val="000000"/>
          <w:sz w:val="24"/>
          <w:szCs w:val="24"/>
        </w:rPr>
        <w:t xml:space="preserve">).  Model inputs are detailed below.  The Biomass Succession extension (modified v3.2) was used to model cohort growth and mortality (Scheller and </w:t>
      </w:r>
      <w:proofErr w:type="spellStart"/>
      <w:r w:rsidRPr="009F5C31">
        <w:rPr>
          <w:rFonts w:eastAsia="ヒラギノ角ゴ Pro W3"/>
          <w:color w:val="000000"/>
          <w:sz w:val="24"/>
          <w:szCs w:val="24"/>
        </w:rPr>
        <w:t>Mladenoff</w:t>
      </w:r>
      <w:proofErr w:type="spellEnd"/>
      <w:r w:rsidRPr="009F5C31">
        <w:rPr>
          <w:rFonts w:eastAsia="ヒラギノ角ゴ Pro W3"/>
          <w:color w:val="000000"/>
          <w:sz w:val="24"/>
          <w:szCs w:val="24"/>
        </w:rPr>
        <w:t xml:space="preserve"> 2004). Biomass Succession tracks aboveground net primary productivity (ANPP; g C/m2/year) as well as aboveground biomass (g C/m2). Updates to cohort mortality functions within Biomass Succession were made to accommodate the unique clonal biology of quaking aspen (described below). </w:t>
      </w:r>
      <w:r>
        <w:rPr>
          <w:rFonts w:eastAsia="ヒラギノ角ゴ Pro W3"/>
          <w:color w:val="000000"/>
          <w:sz w:val="24"/>
          <w:szCs w:val="24"/>
        </w:rPr>
        <w:t xml:space="preserve"> </w:t>
      </w:r>
      <w:commentRangeStart w:id="79"/>
      <w:commentRangeStart w:id="80"/>
      <w:r>
        <w:rPr>
          <w:rFonts w:eastAsia="ヒラギノ角ゴ Pro W3"/>
          <w:color w:val="000000"/>
          <w:sz w:val="24"/>
          <w:szCs w:val="24"/>
        </w:rPr>
        <w:t xml:space="preserve">We simulated fire using the Base Fire extension (v3.0.3) (He and </w:t>
      </w:r>
      <w:proofErr w:type="spellStart"/>
      <w:r>
        <w:rPr>
          <w:rFonts w:eastAsia="ヒラギノ角ゴ Pro W3"/>
          <w:color w:val="000000"/>
          <w:sz w:val="24"/>
          <w:szCs w:val="24"/>
        </w:rPr>
        <w:t>Mladenoff</w:t>
      </w:r>
      <w:proofErr w:type="spellEnd"/>
      <w:r>
        <w:rPr>
          <w:rFonts w:eastAsia="ヒラギノ角ゴ Pro W3"/>
          <w:color w:val="000000"/>
          <w:sz w:val="24"/>
          <w:szCs w:val="24"/>
        </w:rPr>
        <w:t xml:space="preserve"> 1999).</w:t>
      </w:r>
      <w:commentRangeEnd w:id="79"/>
      <w:r>
        <w:rPr>
          <w:rStyle w:val="CommentReference"/>
        </w:rPr>
        <w:commentReference w:id="79"/>
      </w:r>
      <w:commentRangeEnd w:id="80"/>
      <w:r w:rsidR="00B34F6B">
        <w:rPr>
          <w:rStyle w:val="CommentReference"/>
        </w:rPr>
        <w:commentReference w:id="80"/>
      </w:r>
    </w:p>
    <w:p w14:paraId="0A1EDA45" w14:textId="77777777" w:rsidR="007111E2" w:rsidRPr="009F5C31" w:rsidRDefault="007111E2" w:rsidP="007111E2">
      <w:pPr>
        <w:tabs>
          <w:tab w:val="left" w:pos="360"/>
          <w:tab w:val="left" w:pos="432"/>
        </w:tabs>
        <w:contextualSpacing/>
        <w:rPr>
          <w:rFonts w:eastAsia="ヒラギノ角ゴ Pro W3"/>
          <w:color w:val="000000"/>
          <w:sz w:val="24"/>
          <w:szCs w:val="24"/>
        </w:rPr>
      </w:pPr>
      <w:r>
        <w:rPr>
          <w:rFonts w:eastAsia="ヒラギノ角ゴ Pro W3"/>
          <w:color w:val="000000"/>
          <w:sz w:val="24"/>
          <w:szCs w:val="24"/>
        </w:rPr>
        <w:lastRenderedPageBreak/>
        <w:tab/>
        <w:t xml:space="preserve">We simulated the potential future distribution and biomass of aspen over time (from 2016 to2099, at 1-year time steps) and space (at </w:t>
      </w:r>
      <w:r w:rsidRPr="009F5C31">
        <w:rPr>
          <w:rFonts w:eastAsia="ヒラギノ角ゴ Pro W3"/>
          <w:color w:val="000000"/>
          <w:sz w:val="24"/>
          <w:szCs w:val="24"/>
        </w:rPr>
        <w:t>10mx10m cell resolution</w:t>
      </w:r>
      <w:r>
        <w:rPr>
          <w:rFonts w:eastAsia="ヒラギノ角ゴ Pro W3"/>
          <w:color w:val="000000"/>
          <w:sz w:val="24"/>
          <w:szCs w:val="24"/>
        </w:rPr>
        <w:t>) under two climate scenarios (described below).</w:t>
      </w:r>
    </w:p>
    <w:p w14:paraId="5CA830ED" w14:textId="77777777" w:rsidR="007111E2" w:rsidRDefault="007111E2" w:rsidP="007111E2">
      <w:pPr>
        <w:tabs>
          <w:tab w:val="left" w:pos="360"/>
          <w:tab w:val="left" w:pos="432"/>
        </w:tabs>
        <w:contextualSpacing/>
        <w:rPr>
          <w:rFonts w:eastAsia="ヒラギノ角ゴ Pro W3"/>
          <w:color w:val="000000"/>
          <w:sz w:val="24"/>
          <w:szCs w:val="24"/>
        </w:rPr>
      </w:pPr>
    </w:p>
    <w:p w14:paraId="3B69E637" w14:textId="77777777" w:rsidR="007111E2" w:rsidRPr="003750F3" w:rsidRDefault="007111E2" w:rsidP="007111E2">
      <w:pPr>
        <w:tabs>
          <w:tab w:val="left" w:pos="360"/>
          <w:tab w:val="left" w:pos="432"/>
        </w:tabs>
        <w:contextualSpacing/>
        <w:rPr>
          <w:rFonts w:eastAsia="ヒラギノ角ゴ Pro W3"/>
          <w:i/>
          <w:color w:val="000000"/>
          <w:sz w:val="24"/>
          <w:szCs w:val="24"/>
        </w:rPr>
      </w:pPr>
      <w:r w:rsidRPr="003750F3">
        <w:rPr>
          <w:rFonts w:eastAsia="ヒラギノ角ゴ Pro W3"/>
          <w:i/>
          <w:color w:val="000000"/>
          <w:sz w:val="24"/>
          <w:szCs w:val="24"/>
        </w:rPr>
        <w:t>5.</w:t>
      </w:r>
      <w:r>
        <w:rPr>
          <w:rFonts w:eastAsia="ヒラギノ角ゴ Pro W3"/>
          <w:i/>
          <w:color w:val="000000"/>
          <w:sz w:val="24"/>
          <w:szCs w:val="24"/>
        </w:rPr>
        <w:t>3</w:t>
      </w:r>
      <w:r w:rsidRPr="003750F3">
        <w:rPr>
          <w:rFonts w:eastAsia="ヒラギノ角ゴ Pro W3"/>
          <w:i/>
          <w:color w:val="000000"/>
          <w:sz w:val="24"/>
          <w:szCs w:val="24"/>
        </w:rPr>
        <w:t xml:space="preserve">.1 </w:t>
      </w:r>
      <w:r>
        <w:rPr>
          <w:rFonts w:eastAsia="ヒラギノ角ゴ Pro W3"/>
          <w:i/>
          <w:color w:val="000000"/>
          <w:sz w:val="24"/>
          <w:szCs w:val="24"/>
        </w:rPr>
        <w:t>Forecast a</w:t>
      </w:r>
      <w:r w:rsidRPr="003750F3">
        <w:rPr>
          <w:rFonts w:eastAsia="ヒラギノ角ゴ Pro W3"/>
          <w:i/>
          <w:color w:val="000000"/>
          <w:sz w:val="24"/>
          <w:szCs w:val="24"/>
        </w:rPr>
        <w:t xml:space="preserve">spen </w:t>
      </w:r>
      <w:r>
        <w:rPr>
          <w:rFonts w:eastAsia="ヒラギノ角ゴ Pro W3"/>
          <w:i/>
          <w:color w:val="000000"/>
          <w:sz w:val="24"/>
          <w:szCs w:val="24"/>
        </w:rPr>
        <w:t>distribution</w:t>
      </w:r>
      <w:r w:rsidRPr="003750F3">
        <w:rPr>
          <w:rFonts w:eastAsia="ヒラギノ角ゴ Pro W3"/>
          <w:i/>
          <w:color w:val="000000"/>
          <w:sz w:val="24"/>
          <w:szCs w:val="24"/>
        </w:rPr>
        <w:t xml:space="preserve"> </w:t>
      </w:r>
      <w:r>
        <w:rPr>
          <w:rFonts w:eastAsia="ヒラギノ角ゴ Pro W3"/>
          <w:i/>
          <w:color w:val="000000"/>
          <w:sz w:val="24"/>
          <w:szCs w:val="24"/>
        </w:rPr>
        <w:t xml:space="preserve">- </w:t>
      </w:r>
      <w:r w:rsidRPr="003750F3">
        <w:rPr>
          <w:rFonts w:eastAsia="ヒラギノ角ゴ Pro W3"/>
          <w:i/>
          <w:color w:val="000000"/>
          <w:sz w:val="24"/>
          <w:szCs w:val="24"/>
        </w:rPr>
        <w:t>spatial data collection</w:t>
      </w:r>
    </w:p>
    <w:p w14:paraId="68B197F5" w14:textId="0D1420A9" w:rsidR="007111E2" w:rsidRDefault="001038C6" w:rsidP="007111E2">
      <w:pPr>
        <w:tabs>
          <w:tab w:val="left" w:pos="360"/>
          <w:tab w:val="left" w:pos="432"/>
        </w:tabs>
        <w:contextualSpacing/>
        <w:rPr>
          <w:rFonts w:eastAsia="ヒラギノ角ゴ Pro W3"/>
          <w:color w:val="000000"/>
          <w:sz w:val="24"/>
          <w:szCs w:val="24"/>
        </w:rPr>
      </w:pPr>
      <w:ins w:id="81" w:author="Shinneman, Douglas" w:date="2017-04-04T13:39:00Z">
        <w:r>
          <w:rPr>
            <w:rFonts w:eastAsia="ヒラギノ角ゴ Pro W3"/>
            <w:i/>
            <w:color w:val="000000"/>
            <w:sz w:val="24"/>
            <w:szCs w:val="24"/>
          </w:rPr>
          <w:tab/>
        </w:r>
      </w:ins>
      <w:r w:rsidR="007111E2" w:rsidRPr="00586D78">
        <w:rPr>
          <w:rFonts w:eastAsia="ヒラギノ角ゴ Pro W3"/>
          <w:i/>
          <w:color w:val="000000"/>
          <w:sz w:val="24"/>
          <w:szCs w:val="24"/>
        </w:rPr>
        <w:t>Climate Data</w:t>
      </w:r>
      <w:r w:rsidR="007111E2">
        <w:rPr>
          <w:rFonts w:eastAsia="ヒラギノ角ゴ Pro W3"/>
          <w:color w:val="000000"/>
          <w:sz w:val="24"/>
          <w:szCs w:val="24"/>
        </w:rPr>
        <w:t xml:space="preserve">: </w:t>
      </w:r>
      <w:r w:rsidR="007111E2" w:rsidRPr="009F5C31">
        <w:rPr>
          <w:rFonts w:eastAsia="ヒラギノ角ゴ Pro W3"/>
          <w:color w:val="000000"/>
          <w:sz w:val="24"/>
          <w:szCs w:val="24"/>
        </w:rPr>
        <w:t>Downscaled climate data was obtained from the Basin Characterization Model (BCM). BCM calculates water balance (including runoff, recharge, and evapotranspiration), by modeling the interaction between climate and empirically measured biophysical landscape features (Flint et al</w:t>
      </w:r>
      <w:r w:rsidR="005D7E61">
        <w:rPr>
          <w:rFonts w:eastAsia="ヒラギノ角ゴ Pro W3"/>
          <w:color w:val="000000"/>
          <w:sz w:val="24"/>
          <w:szCs w:val="24"/>
        </w:rPr>
        <w:t>.</w:t>
      </w:r>
      <w:r w:rsidR="007111E2" w:rsidRPr="009F5C31">
        <w:rPr>
          <w:rFonts w:eastAsia="ヒラギノ角ゴ Pro W3"/>
          <w:color w:val="000000"/>
          <w:sz w:val="24"/>
          <w:szCs w:val="24"/>
        </w:rPr>
        <w:t xml:space="preserve"> 2013). A low (RCP4.5) and high (RCP8.5) emissions scenario were modeled for each chosen GCM to examine the effects of climate change</w:t>
      </w:r>
      <w:commentRangeStart w:id="82"/>
      <w:commentRangeStart w:id="83"/>
      <w:r w:rsidR="007111E2" w:rsidRPr="009F5C31">
        <w:rPr>
          <w:rFonts w:eastAsia="ヒラギノ角ゴ Pro W3"/>
          <w:color w:val="000000"/>
          <w:sz w:val="24"/>
          <w:szCs w:val="24"/>
        </w:rPr>
        <w:t xml:space="preserve">. </w:t>
      </w:r>
      <w:del w:id="84" w:author="Shinneman, Douglas" w:date="2017-04-04T13:31:00Z">
        <w:r w:rsidR="007111E2" w:rsidRPr="009F5C31" w:rsidDel="00586D78">
          <w:rPr>
            <w:rFonts w:eastAsia="ヒラギノ角ゴ Pro W3"/>
            <w:color w:val="000000"/>
            <w:sz w:val="24"/>
            <w:szCs w:val="24"/>
          </w:rPr>
          <w:delText xml:space="preserve">The </w:delText>
        </w:r>
      </w:del>
      <w:ins w:id="85" w:author="Shinneman, Douglas" w:date="2017-04-04T13:31:00Z">
        <w:r w:rsidR="00586D78">
          <w:rPr>
            <w:rFonts w:eastAsia="ヒラギノ角ゴ Pro W3"/>
            <w:color w:val="000000"/>
            <w:sz w:val="24"/>
            <w:szCs w:val="24"/>
          </w:rPr>
          <w:t>A</w:t>
        </w:r>
        <w:r w:rsidR="00586D78" w:rsidRPr="009F5C31">
          <w:rPr>
            <w:rFonts w:eastAsia="ヒラギノ角ゴ Pro W3"/>
            <w:color w:val="000000"/>
            <w:sz w:val="24"/>
            <w:szCs w:val="24"/>
          </w:rPr>
          <w:t xml:space="preserve"> </w:t>
        </w:r>
      </w:ins>
      <w:r w:rsidR="007111E2" w:rsidRPr="009F5C31">
        <w:rPr>
          <w:rFonts w:eastAsia="ヒラギノ角ゴ Pro W3"/>
          <w:color w:val="000000"/>
          <w:sz w:val="24"/>
          <w:szCs w:val="24"/>
        </w:rPr>
        <w:t xml:space="preserve">suite of GCM climate projections </w:t>
      </w:r>
      <w:ins w:id="86" w:author="Shinneman, Douglas" w:date="2017-04-04T13:31:00Z">
        <w:r w:rsidR="00586D78">
          <w:rPr>
            <w:rFonts w:eastAsia="ヒラギノ角ゴ Pro W3"/>
            <w:color w:val="000000"/>
            <w:sz w:val="24"/>
            <w:szCs w:val="24"/>
          </w:rPr>
          <w:t xml:space="preserve">were used because they </w:t>
        </w:r>
      </w:ins>
      <w:r w:rsidR="007111E2" w:rsidRPr="009F5C31">
        <w:rPr>
          <w:rFonts w:eastAsia="ヒラギノ角ゴ Pro W3"/>
          <w:color w:val="000000"/>
          <w:sz w:val="24"/>
          <w:szCs w:val="24"/>
        </w:rPr>
        <w:t>capture</w:t>
      </w:r>
      <w:r w:rsidR="007111E2">
        <w:rPr>
          <w:rFonts w:eastAsia="ヒラギノ角ゴ Pro W3"/>
          <w:color w:val="000000"/>
          <w:sz w:val="24"/>
          <w:szCs w:val="24"/>
        </w:rPr>
        <w:t>d</w:t>
      </w:r>
      <w:r w:rsidR="007111E2" w:rsidRPr="009F5C31">
        <w:rPr>
          <w:rFonts w:eastAsia="ヒラギノ角ゴ Pro W3"/>
          <w:color w:val="000000"/>
          <w:sz w:val="24"/>
          <w:szCs w:val="24"/>
        </w:rPr>
        <w:t xml:space="preserve"> a range of anticipated climatological outcomes</w:t>
      </w:r>
      <w:r w:rsidR="007111E2">
        <w:rPr>
          <w:rFonts w:eastAsia="ヒラギノ角ゴ Pro W3"/>
          <w:color w:val="000000"/>
          <w:sz w:val="24"/>
          <w:szCs w:val="24"/>
        </w:rPr>
        <w:t xml:space="preserve"> and had good </w:t>
      </w:r>
      <w:r w:rsidR="007111E2" w:rsidRPr="009F5C31">
        <w:rPr>
          <w:rFonts w:eastAsia="ヒラギノ角ゴ Pro W3"/>
          <w:color w:val="000000"/>
          <w:sz w:val="24"/>
          <w:szCs w:val="24"/>
        </w:rPr>
        <w:t>hind-casted performance in the West</w:t>
      </w:r>
      <w:ins w:id="87" w:author="Shinneman, Douglas" w:date="2017-04-04T13:32:00Z">
        <w:r w:rsidR="00586D78">
          <w:rPr>
            <w:rFonts w:eastAsia="ヒラギノ角ゴ Pro W3"/>
            <w:color w:val="000000"/>
            <w:sz w:val="24"/>
            <w:szCs w:val="24"/>
          </w:rPr>
          <w:t xml:space="preserve"> (Fig. 5.3.1)</w:t>
        </w:r>
      </w:ins>
      <w:r w:rsidR="007111E2" w:rsidRPr="009F5C31">
        <w:rPr>
          <w:rFonts w:eastAsia="ヒラギノ角ゴ Pro W3"/>
          <w:color w:val="000000"/>
          <w:sz w:val="24"/>
          <w:szCs w:val="24"/>
        </w:rPr>
        <w:t>.</w:t>
      </w:r>
      <w:commentRangeEnd w:id="82"/>
      <w:r w:rsidR="00B34F6B">
        <w:rPr>
          <w:rStyle w:val="CommentReference"/>
        </w:rPr>
        <w:commentReference w:id="82"/>
      </w:r>
      <w:commentRangeEnd w:id="83"/>
      <w:r w:rsidR="00991CB6">
        <w:rPr>
          <w:rStyle w:val="CommentReference"/>
        </w:rPr>
        <w:commentReference w:id="83"/>
      </w:r>
    </w:p>
    <w:p w14:paraId="001F72E4" w14:textId="77777777" w:rsidR="007111E2" w:rsidRDefault="007111E2" w:rsidP="007111E2">
      <w:pPr>
        <w:tabs>
          <w:tab w:val="left" w:pos="360"/>
          <w:tab w:val="left" w:pos="432"/>
        </w:tabs>
        <w:contextualSpacing/>
        <w:rPr>
          <w:ins w:id="88" w:author="Alec Kretchun" w:date="2017-04-05T09:26:00Z"/>
          <w:rFonts w:eastAsia="ヒラギノ角ゴ Pro W3"/>
          <w:color w:val="000000"/>
          <w:sz w:val="24"/>
          <w:szCs w:val="24"/>
        </w:rPr>
      </w:pPr>
    </w:p>
    <w:p w14:paraId="4868AF6D" w14:textId="3C34483A" w:rsidR="00991CB6" w:rsidRDefault="00991CB6" w:rsidP="007111E2">
      <w:pPr>
        <w:tabs>
          <w:tab w:val="left" w:pos="360"/>
          <w:tab w:val="left" w:pos="432"/>
        </w:tabs>
        <w:contextualSpacing/>
        <w:rPr>
          <w:ins w:id="89" w:author="Alec Kretchun" w:date="2017-04-05T09:26:00Z"/>
          <w:rFonts w:eastAsia="ヒラギノ角ゴ Pro W3"/>
          <w:color w:val="000000"/>
          <w:sz w:val="24"/>
          <w:szCs w:val="24"/>
        </w:rPr>
      </w:pPr>
      <w:ins w:id="90" w:author="Alec Kretchun" w:date="2017-04-05T09:26:00Z">
        <w:r>
          <w:rPr>
            <w:rFonts w:eastAsia="ヒラギノ角ゴ Pro W3"/>
            <w:noProof/>
            <w:color w:val="000000"/>
            <w:sz w:val="24"/>
            <w:szCs w:val="24"/>
          </w:rPr>
          <w:drawing>
            <wp:inline distT="0" distB="0" distL="0" distR="0" wp14:anchorId="6297E3B2" wp14:editId="537EA2B1">
              <wp:extent cx="5943600" cy="3981450"/>
              <wp:effectExtent l="0" t="0" r="0" b="0"/>
              <wp:docPr id="40" name="Picture 40" descr="I:\NWCSC-Idaho\Analysis\Graphs\3GCM_45_clim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WCSC-Idaho\Analysis\Graphs\3GCM_45_climat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ins>
    </w:p>
    <w:p w14:paraId="7ACCBA39" w14:textId="77777777" w:rsidR="00991CB6" w:rsidRDefault="00991CB6" w:rsidP="007111E2">
      <w:pPr>
        <w:tabs>
          <w:tab w:val="left" w:pos="360"/>
          <w:tab w:val="left" w:pos="432"/>
        </w:tabs>
        <w:contextualSpacing/>
        <w:rPr>
          <w:ins w:id="91" w:author="Alec Kretchun" w:date="2017-04-05T09:26:00Z"/>
          <w:rFonts w:eastAsia="ヒラギノ角ゴ Pro W3"/>
          <w:color w:val="000000"/>
          <w:sz w:val="24"/>
          <w:szCs w:val="24"/>
        </w:rPr>
      </w:pPr>
    </w:p>
    <w:p w14:paraId="1B110FA6" w14:textId="1EA20363" w:rsidR="00991CB6" w:rsidRDefault="00991CB6" w:rsidP="007111E2">
      <w:pPr>
        <w:tabs>
          <w:tab w:val="left" w:pos="360"/>
          <w:tab w:val="left" w:pos="432"/>
        </w:tabs>
        <w:contextualSpacing/>
        <w:rPr>
          <w:ins w:id="92" w:author="Alec Kretchun" w:date="2017-04-05T09:27:00Z"/>
          <w:rFonts w:eastAsia="ヒラギノ角ゴ Pro W3"/>
          <w:color w:val="000000"/>
          <w:sz w:val="24"/>
          <w:szCs w:val="24"/>
        </w:rPr>
      </w:pPr>
      <w:ins w:id="93" w:author="Alec Kretchun" w:date="2017-04-05T09:26:00Z">
        <w:r>
          <w:rPr>
            <w:rFonts w:eastAsia="ヒラギノ角ゴ Pro W3"/>
            <w:noProof/>
            <w:color w:val="000000"/>
            <w:sz w:val="24"/>
            <w:szCs w:val="24"/>
          </w:rPr>
          <w:lastRenderedPageBreak/>
          <w:drawing>
            <wp:inline distT="0" distB="0" distL="0" distR="0" wp14:anchorId="76F81FC1" wp14:editId="47745E33">
              <wp:extent cx="5486400" cy="3707503"/>
              <wp:effectExtent l="0" t="0" r="0" b="7620"/>
              <wp:docPr id="39" name="Picture 39" descr="I:\NWCSC-Idaho\Analysis\Graphs\3GCM_85_clim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WCSC-Idaho\Analysis\Graphs\3GCM_85_climate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707503"/>
                      </a:xfrm>
                      <a:prstGeom prst="rect">
                        <a:avLst/>
                      </a:prstGeom>
                      <a:noFill/>
                      <a:ln>
                        <a:noFill/>
                      </a:ln>
                    </pic:spPr>
                  </pic:pic>
                </a:graphicData>
              </a:graphic>
            </wp:inline>
          </w:drawing>
        </w:r>
      </w:ins>
    </w:p>
    <w:p w14:paraId="18247D04" w14:textId="77777777" w:rsidR="00991CB6" w:rsidRDefault="00991CB6" w:rsidP="007111E2">
      <w:pPr>
        <w:tabs>
          <w:tab w:val="left" w:pos="360"/>
          <w:tab w:val="left" w:pos="432"/>
        </w:tabs>
        <w:contextualSpacing/>
        <w:rPr>
          <w:ins w:id="94" w:author="Alec Kretchun" w:date="2017-04-05T09:27:00Z"/>
          <w:rFonts w:eastAsia="ヒラギノ角ゴ Pro W3"/>
          <w:color w:val="000000"/>
          <w:sz w:val="24"/>
          <w:szCs w:val="24"/>
        </w:rPr>
      </w:pPr>
    </w:p>
    <w:p w14:paraId="77D6E215" w14:textId="0C32869A" w:rsidR="00991CB6" w:rsidRDefault="00991CB6" w:rsidP="007111E2">
      <w:pPr>
        <w:tabs>
          <w:tab w:val="left" w:pos="360"/>
          <w:tab w:val="left" w:pos="432"/>
        </w:tabs>
        <w:contextualSpacing/>
        <w:rPr>
          <w:ins w:id="95" w:author="Alec Kretchun" w:date="2017-04-05T09:27:00Z"/>
          <w:rFonts w:eastAsia="ヒラギノ角ゴ Pro W3"/>
          <w:color w:val="000000"/>
          <w:sz w:val="24"/>
          <w:szCs w:val="24"/>
        </w:rPr>
      </w:pPr>
      <w:proofErr w:type="gramStart"/>
      <w:ins w:id="96" w:author="Alec Kretchun" w:date="2017-04-05T09:27:00Z">
        <w:r>
          <w:rPr>
            <w:rFonts w:eastAsia="ヒラギノ角ゴ Pro W3"/>
            <w:color w:val="000000"/>
            <w:sz w:val="24"/>
            <w:szCs w:val="24"/>
          </w:rPr>
          <w:t>Figure 5.3.1.</w:t>
        </w:r>
        <w:proofErr w:type="gramEnd"/>
        <w:r>
          <w:rPr>
            <w:rFonts w:eastAsia="ヒラギノ角ゴ Pro W3"/>
            <w:color w:val="000000"/>
            <w:sz w:val="24"/>
            <w:szCs w:val="24"/>
          </w:rPr>
          <w:t xml:space="preserve"> From left to right, top to bottom: Average annual total precipitation (</w:t>
        </w:r>
        <w:proofErr w:type="spellStart"/>
        <w:r>
          <w:rPr>
            <w:rFonts w:eastAsia="ヒラギノ角ゴ Pro W3"/>
            <w:color w:val="000000"/>
            <w:sz w:val="24"/>
            <w:szCs w:val="24"/>
          </w:rPr>
          <w:t>Ppt</w:t>
        </w:r>
        <w:proofErr w:type="spellEnd"/>
        <w:r>
          <w:rPr>
            <w:rFonts w:eastAsia="ヒラギノ角ゴ Pro W3"/>
            <w:color w:val="000000"/>
            <w:sz w:val="24"/>
            <w:szCs w:val="24"/>
          </w:rPr>
          <w:t>), Cumulative annual climate water deficit (CWD), average annual temperature maximum (</w:t>
        </w:r>
        <w:proofErr w:type="spellStart"/>
        <w:r>
          <w:rPr>
            <w:rFonts w:eastAsia="ヒラギノ角ゴ Pro W3"/>
            <w:color w:val="000000"/>
            <w:sz w:val="24"/>
            <w:szCs w:val="24"/>
          </w:rPr>
          <w:t>Tmax</w:t>
        </w:r>
        <w:proofErr w:type="spellEnd"/>
        <w:r>
          <w:rPr>
            <w:rFonts w:eastAsia="ヒラギノ角ゴ Pro W3"/>
            <w:color w:val="000000"/>
            <w:sz w:val="24"/>
            <w:szCs w:val="24"/>
          </w:rPr>
          <w:t>) and minimum (</w:t>
        </w:r>
        <w:proofErr w:type="spellStart"/>
        <w:r>
          <w:rPr>
            <w:rFonts w:eastAsia="ヒラギノ角ゴ Pro W3"/>
            <w:color w:val="000000"/>
            <w:sz w:val="24"/>
            <w:szCs w:val="24"/>
          </w:rPr>
          <w:t>Tmin</w:t>
        </w:r>
        <w:proofErr w:type="spellEnd"/>
        <w:r>
          <w:rPr>
            <w:rFonts w:eastAsia="ヒラギノ角ゴ Pro W3"/>
            <w:color w:val="000000"/>
            <w:sz w:val="24"/>
            <w:szCs w:val="24"/>
          </w:rPr>
          <w:t xml:space="preserve">) from the </w:t>
        </w:r>
        <w:r w:rsidRPr="009F5C31">
          <w:rPr>
            <w:rFonts w:eastAsia="ヒラギノ角ゴ Pro W3"/>
            <w:color w:val="000000"/>
            <w:sz w:val="24"/>
            <w:szCs w:val="24"/>
          </w:rPr>
          <w:t>Basin Characterization Model</w:t>
        </w:r>
        <w:r>
          <w:rPr>
            <w:rFonts w:eastAsia="ヒラギノ角ゴ Pro W3"/>
            <w:color w:val="000000"/>
            <w:sz w:val="24"/>
            <w:szCs w:val="24"/>
          </w:rPr>
          <w:t>, RCP 4.5 and 8.5 emissions scenarios.</w:t>
        </w:r>
      </w:ins>
    </w:p>
    <w:p w14:paraId="507088A8" w14:textId="2EE32E18" w:rsidR="00991CB6" w:rsidRDefault="00991CB6" w:rsidP="007111E2">
      <w:pPr>
        <w:tabs>
          <w:tab w:val="left" w:pos="360"/>
          <w:tab w:val="left" w:pos="432"/>
        </w:tabs>
        <w:contextualSpacing/>
        <w:rPr>
          <w:rFonts w:eastAsia="ヒラギノ角ゴ Pro W3"/>
          <w:color w:val="000000"/>
          <w:sz w:val="24"/>
          <w:szCs w:val="24"/>
        </w:rPr>
      </w:pPr>
    </w:p>
    <w:p w14:paraId="4D219331" w14:textId="3CC3B070" w:rsidR="007111E2" w:rsidRDefault="007111E2" w:rsidP="007111E2">
      <w:pPr>
        <w:tabs>
          <w:tab w:val="left" w:pos="360"/>
          <w:tab w:val="left" w:pos="432"/>
        </w:tabs>
        <w:contextualSpacing/>
        <w:rPr>
          <w:rFonts w:eastAsia="ヒラギノ角ゴ Pro W3"/>
          <w:color w:val="000000"/>
          <w:sz w:val="24"/>
          <w:szCs w:val="24"/>
        </w:rPr>
      </w:pPr>
      <w:del w:id="97" w:author="Alec Kretchun" w:date="2017-04-05T09:26:00Z">
        <w:r w:rsidDel="00991CB6">
          <w:rPr>
            <w:rFonts w:eastAsia="ヒラギノ角ゴ Pro W3"/>
            <w:noProof/>
            <w:color w:val="000000"/>
            <w:sz w:val="24"/>
            <w:szCs w:val="24"/>
          </w:rPr>
          <w:lastRenderedPageBreak/>
          <w:drawing>
            <wp:inline distT="0" distB="0" distL="0" distR="0" wp14:anchorId="53F58F54" wp14:editId="367741CF">
              <wp:extent cx="5486400" cy="4205312"/>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205312"/>
                      </a:xfrm>
                      <a:prstGeom prst="rect">
                        <a:avLst/>
                      </a:prstGeom>
                      <a:noFill/>
                    </pic:spPr>
                  </pic:pic>
                </a:graphicData>
              </a:graphic>
            </wp:inline>
          </w:drawing>
        </w:r>
      </w:del>
    </w:p>
    <w:p w14:paraId="1C189845" w14:textId="77777777" w:rsidR="007111E2" w:rsidRDefault="007111E2" w:rsidP="007111E2">
      <w:pPr>
        <w:tabs>
          <w:tab w:val="left" w:pos="360"/>
          <w:tab w:val="left" w:pos="432"/>
        </w:tabs>
        <w:contextualSpacing/>
        <w:rPr>
          <w:rFonts w:eastAsia="ヒラギノ角ゴ Pro W3"/>
          <w:color w:val="000000"/>
          <w:sz w:val="24"/>
          <w:szCs w:val="24"/>
        </w:rPr>
      </w:pPr>
    </w:p>
    <w:p w14:paraId="76963DE5" w14:textId="5855646C" w:rsidR="007111E2" w:rsidRDefault="007111E2" w:rsidP="007111E2">
      <w:pPr>
        <w:tabs>
          <w:tab w:val="left" w:pos="360"/>
          <w:tab w:val="left" w:pos="432"/>
        </w:tabs>
        <w:contextualSpacing/>
        <w:rPr>
          <w:rFonts w:eastAsia="ヒラギノ角ゴ Pro W3"/>
          <w:color w:val="000000"/>
          <w:sz w:val="24"/>
          <w:szCs w:val="24"/>
        </w:rPr>
      </w:pPr>
      <w:del w:id="98" w:author="Alec Kretchun" w:date="2017-04-05T09:26:00Z">
        <w:r w:rsidDel="00991CB6">
          <w:rPr>
            <w:rFonts w:eastAsia="ヒラギノ角ゴ Pro W3"/>
            <w:noProof/>
            <w:color w:val="000000"/>
            <w:sz w:val="24"/>
            <w:szCs w:val="24"/>
          </w:rPr>
          <w:lastRenderedPageBreak/>
          <w:drawing>
            <wp:inline distT="0" distB="0" distL="0" distR="0" wp14:anchorId="207835D2" wp14:editId="5C6C1FCA">
              <wp:extent cx="6220047" cy="46508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37426" cy="4663850"/>
                      </a:xfrm>
                      <a:prstGeom prst="rect">
                        <a:avLst/>
                      </a:prstGeom>
                      <a:noFill/>
                    </pic:spPr>
                  </pic:pic>
                </a:graphicData>
              </a:graphic>
            </wp:inline>
          </w:drawing>
        </w:r>
      </w:del>
    </w:p>
    <w:p w14:paraId="7CD1682F" w14:textId="7C148F7C" w:rsidR="007111E2" w:rsidRDefault="007111E2" w:rsidP="007111E2">
      <w:pPr>
        <w:tabs>
          <w:tab w:val="left" w:pos="360"/>
          <w:tab w:val="left" w:pos="432"/>
        </w:tabs>
        <w:contextualSpacing/>
        <w:rPr>
          <w:rFonts w:eastAsia="ヒラギノ角ゴ Pro W3"/>
          <w:color w:val="000000"/>
          <w:sz w:val="24"/>
          <w:szCs w:val="24"/>
        </w:rPr>
      </w:pPr>
    </w:p>
    <w:p w14:paraId="43515C58" w14:textId="6AEDE818" w:rsidR="005D7E61" w:rsidDel="00991CB6" w:rsidRDefault="005D7E61" w:rsidP="005D7E61">
      <w:pPr>
        <w:tabs>
          <w:tab w:val="left" w:pos="360"/>
          <w:tab w:val="left" w:pos="432"/>
        </w:tabs>
        <w:contextualSpacing/>
        <w:rPr>
          <w:del w:id="99" w:author="Alec Kretchun" w:date="2017-04-05T09:27:00Z"/>
          <w:rFonts w:eastAsia="ヒラギノ角ゴ Pro W3"/>
          <w:color w:val="000000"/>
          <w:sz w:val="24"/>
          <w:szCs w:val="24"/>
        </w:rPr>
      </w:pPr>
      <w:del w:id="100" w:author="Alec Kretchun" w:date="2017-04-05T09:27:00Z">
        <w:r w:rsidDel="00991CB6">
          <w:rPr>
            <w:rFonts w:eastAsia="ヒラギノ角ゴ Pro W3"/>
            <w:color w:val="000000"/>
            <w:sz w:val="24"/>
            <w:szCs w:val="24"/>
          </w:rPr>
          <w:delText xml:space="preserve">Figure 5.3.1. Precipitation (ppt), climate water deficit (cwd), temperature maximum (tmax) and minimum (tmin) from the </w:delText>
        </w:r>
        <w:r w:rsidRPr="009F5C31" w:rsidDel="00991CB6">
          <w:rPr>
            <w:rFonts w:eastAsia="ヒラギノ角ゴ Pro W3"/>
            <w:color w:val="000000"/>
            <w:sz w:val="24"/>
            <w:szCs w:val="24"/>
          </w:rPr>
          <w:delText>Basin Characterization Model</w:delText>
        </w:r>
        <w:r w:rsidDel="00991CB6">
          <w:rPr>
            <w:rFonts w:eastAsia="ヒラギノ角ゴ Pro W3"/>
            <w:color w:val="000000"/>
            <w:sz w:val="24"/>
            <w:szCs w:val="24"/>
          </w:rPr>
          <w:delText xml:space="preserve">, </w:delText>
        </w:r>
      </w:del>
      <w:ins w:id="101" w:author="Shinneman, Douglas" w:date="2017-04-04T13:32:00Z">
        <w:del w:id="102" w:author="Alec Kretchun" w:date="2017-04-05T09:27:00Z">
          <w:r w:rsidR="00586D78" w:rsidDel="00991CB6">
            <w:rPr>
              <w:rFonts w:eastAsia="ヒラギノ角ゴ Pro W3"/>
              <w:color w:val="000000"/>
              <w:sz w:val="24"/>
              <w:szCs w:val="24"/>
            </w:rPr>
            <w:delText>derived from three G</w:delText>
          </w:r>
        </w:del>
      </w:ins>
      <w:ins w:id="103" w:author="Shinneman, Douglas" w:date="2017-04-04T13:38:00Z">
        <w:del w:id="104" w:author="Alec Kretchun" w:date="2017-04-05T09:27:00Z">
          <w:r w:rsidR="001038C6" w:rsidDel="00991CB6">
            <w:rPr>
              <w:rFonts w:eastAsia="ヒラギノ角ゴ Pro W3"/>
              <w:color w:val="000000"/>
              <w:sz w:val="24"/>
              <w:szCs w:val="24"/>
            </w:rPr>
            <w:delText xml:space="preserve">lobal </w:delText>
          </w:r>
        </w:del>
      </w:ins>
      <w:ins w:id="105" w:author="Shinneman, Douglas" w:date="2017-04-04T13:32:00Z">
        <w:del w:id="106" w:author="Alec Kretchun" w:date="2017-04-05T09:27:00Z">
          <w:r w:rsidR="00586D78" w:rsidDel="00991CB6">
            <w:rPr>
              <w:rFonts w:eastAsia="ヒラギノ角ゴ Pro W3"/>
              <w:color w:val="000000"/>
              <w:sz w:val="24"/>
              <w:szCs w:val="24"/>
            </w:rPr>
            <w:delText>C</w:delText>
          </w:r>
        </w:del>
      </w:ins>
      <w:ins w:id="107" w:author="Shinneman, Douglas" w:date="2017-04-04T13:38:00Z">
        <w:del w:id="108" w:author="Alec Kretchun" w:date="2017-04-05T09:27:00Z">
          <w:r w:rsidR="001038C6" w:rsidDel="00991CB6">
            <w:rPr>
              <w:rFonts w:eastAsia="ヒラギノ角ゴ Pro W3"/>
              <w:color w:val="000000"/>
              <w:sz w:val="24"/>
              <w:szCs w:val="24"/>
            </w:rPr>
            <w:delText>i</w:delText>
          </w:r>
        </w:del>
      </w:ins>
      <w:ins w:id="109" w:author="Shinneman, Douglas" w:date="2017-04-04T13:39:00Z">
        <w:del w:id="110" w:author="Alec Kretchun" w:date="2017-04-05T09:27:00Z">
          <w:r w:rsidR="001038C6" w:rsidDel="00991CB6">
            <w:rPr>
              <w:rFonts w:eastAsia="ヒラギノ角ゴ Pro W3"/>
              <w:color w:val="000000"/>
              <w:sz w:val="24"/>
              <w:szCs w:val="24"/>
            </w:rPr>
            <w:delText>r</w:delText>
          </w:r>
        </w:del>
      </w:ins>
      <w:ins w:id="111" w:author="Shinneman, Douglas" w:date="2017-04-04T13:38:00Z">
        <w:del w:id="112" w:author="Alec Kretchun" w:date="2017-04-05T09:27:00Z">
          <w:r w:rsidR="001038C6" w:rsidDel="00991CB6">
            <w:rPr>
              <w:rFonts w:eastAsia="ヒラギノ角ゴ Pro W3"/>
              <w:color w:val="000000"/>
              <w:sz w:val="24"/>
              <w:szCs w:val="24"/>
            </w:rPr>
            <w:delText>c</w:delText>
          </w:r>
        </w:del>
      </w:ins>
      <w:ins w:id="113" w:author="Shinneman, Douglas" w:date="2017-04-04T13:39:00Z">
        <w:del w:id="114" w:author="Alec Kretchun" w:date="2017-04-05T09:27:00Z">
          <w:r w:rsidR="001038C6" w:rsidDel="00991CB6">
            <w:rPr>
              <w:rFonts w:eastAsia="ヒラギノ角ゴ Pro W3"/>
              <w:color w:val="000000"/>
              <w:sz w:val="24"/>
              <w:szCs w:val="24"/>
            </w:rPr>
            <w:delText>u</w:delText>
          </w:r>
        </w:del>
      </w:ins>
      <w:ins w:id="115" w:author="Shinneman, Douglas" w:date="2017-04-04T13:38:00Z">
        <w:del w:id="116" w:author="Alec Kretchun" w:date="2017-04-05T09:27:00Z">
          <w:r w:rsidR="001038C6" w:rsidDel="00991CB6">
            <w:rPr>
              <w:rFonts w:eastAsia="ヒラギノ角ゴ Pro W3"/>
              <w:color w:val="000000"/>
              <w:sz w:val="24"/>
              <w:szCs w:val="24"/>
            </w:rPr>
            <w:delText>lation models</w:delText>
          </w:r>
        </w:del>
      </w:ins>
      <w:ins w:id="117" w:author="Shinneman, Douglas" w:date="2017-04-04T13:32:00Z">
        <w:del w:id="118" w:author="Alec Kretchun" w:date="2017-04-05T09:27:00Z">
          <w:r w:rsidR="00586D78" w:rsidDel="00991CB6">
            <w:rPr>
              <w:rFonts w:eastAsia="ヒラギノ角ゴ Pro W3"/>
              <w:color w:val="000000"/>
              <w:sz w:val="24"/>
              <w:szCs w:val="24"/>
            </w:rPr>
            <w:delText xml:space="preserve"> </w:delText>
          </w:r>
        </w:del>
      </w:ins>
      <w:ins w:id="119" w:author="Shinneman, Douglas" w:date="2017-04-04T13:37:00Z">
        <w:del w:id="120" w:author="Alec Kretchun" w:date="2017-04-05T09:27:00Z">
          <w:r w:rsidR="001038C6" w:rsidDel="00991CB6">
            <w:rPr>
              <w:rFonts w:eastAsia="ヒラギノ角ゴ Pro W3"/>
              <w:color w:val="000000"/>
              <w:sz w:val="24"/>
              <w:szCs w:val="24"/>
            </w:rPr>
            <w:delText>(A</w:delText>
          </w:r>
        </w:del>
      </w:ins>
      <w:ins w:id="121" w:author="Shinneman, Douglas" w:date="2017-04-04T13:38:00Z">
        <w:del w:id="122" w:author="Alec Kretchun" w:date="2017-04-05T09:27:00Z">
          <w:r w:rsidR="001038C6" w:rsidDel="00991CB6">
            <w:rPr>
              <w:rFonts w:eastAsia="ヒラギノ角ゴ Pro W3"/>
              <w:color w:val="000000"/>
              <w:sz w:val="24"/>
              <w:szCs w:val="24"/>
            </w:rPr>
            <w:delText>CCESS</w:delText>
          </w:r>
        </w:del>
      </w:ins>
      <w:ins w:id="123" w:author="Shinneman, Douglas" w:date="2017-04-05T09:12:00Z">
        <w:del w:id="124" w:author="Alec Kretchun" w:date="2017-04-05T09:27:00Z">
          <w:r w:rsidR="00B34F6B" w:rsidDel="00991CB6">
            <w:rPr>
              <w:rFonts w:eastAsia="ヒラギノ角ゴ Pro W3"/>
              <w:color w:val="000000"/>
              <w:sz w:val="24"/>
              <w:szCs w:val="24"/>
            </w:rPr>
            <w:delText>1</w:delText>
          </w:r>
        </w:del>
      </w:ins>
      <w:ins w:id="125" w:author="Shinneman, Douglas" w:date="2017-04-04T13:37:00Z">
        <w:del w:id="126" w:author="Alec Kretchun" w:date="2017-04-05T09:27:00Z">
          <w:r w:rsidR="001038C6" w:rsidDel="00991CB6">
            <w:rPr>
              <w:rFonts w:eastAsia="ヒラギノ角ゴ Pro W3"/>
              <w:color w:val="000000"/>
              <w:sz w:val="24"/>
              <w:szCs w:val="24"/>
            </w:rPr>
            <w:delText>, GFDL</w:delText>
          </w:r>
        </w:del>
      </w:ins>
      <w:ins w:id="127" w:author="Shinneman, Douglas" w:date="2017-04-05T09:12:00Z">
        <w:del w:id="128" w:author="Alec Kretchun" w:date="2017-04-05T09:27:00Z">
          <w:r w:rsidR="00B34F6B" w:rsidDel="00991CB6">
            <w:rPr>
              <w:rFonts w:eastAsia="ヒラギノ角ゴ Pro W3"/>
              <w:color w:val="000000"/>
              <w:sz w:val="24"/>
              <w:szCs w:val="24"/>
            </w:rPr>
            <w:delText>2</w:delText>
          </w:r>
        </w:del>
      </w:ins>
      <w:ins w:id="129" w:author="Shinneman, Douglas" w:date="2017-04-04T13:37:00Z">
        <w:del w:id="130" w:author="Alec Kretchun" w:date="2017-04-05T09:27:00Z">
          <w:r w:rsidR="001038C6" w:rsidDel="00991CB6">
            <w:rPr>
              <w:rFonts w:eastAsia="ヒラギノ角ゴ Pro W3"/>
              <w:color w:val="000000"/>
              <w:sz w:val="24"/>
              <w:szCs w:val="24"/>
            </w:rPr>
            <w:delText>, CanESM</w:delText>
          </w:r>
        </w:del>
      </w:ins>
      <w:ins w:id="131" w:author="Shinneman, Douglas" w:date="2017-04-05T09:12:00Z">
        <w:del w:id="132" w:author="Alec Kretchun" w:date="2017-04-05T09:27:00Z">
          <w:r w:rsidR="00B34F6B" w:rsidDel="00991CB6">
            <w:rPr>
              <w:rFonts w:eastAsia="ヒラギノ角ゴ Pro W3"/>
              <w:color w:val="000000"/>
              <w:sz w:val="24"/>
              <w:szCs w:val="24"/>
            </w:rPr>
            <w:delText>2</w:delText>
          </w:r>
        </w:del>
      </w:ins>
      <w:ins w:id="133" w:author="Shinneman, Douglas" w:date="2017-04-04T13:37:00Z">
        <w:del w:id="134" w:author="Alec Kretchun" w:date="2017-04-05T09:27:00Z">
          <w:r w:rsidR="001038C6" w:rsidDel="00991CB6">
            <w:rPr>
              <w:rFonts w:eastAsia="ヒラギノ角ゴ Pro W3"/>
              <w:color w:val="000000"/>
              <w:sz w:val="24"/>
              <w:szCs w:val="24"/>
            </w:rPr>
            <w:delText xml:space="preserve">) </w:delText>
          </w:r>
        </w:del>
      </w:ins>
      <w:ins w:id="135" w:author="Shinneman, Douglas" w:date="2017-04-04T13:32:00Z">
        <w:del w:id="136" w:author="Alec Kretchun" w:date="2017-04-05T09:27:00Z">
          <w:r w:rsidR="00586D78" w:rsidDel="00991CB6">
            <w:rPr>
              <w:rFonts w:eastAsia="ヒラギノ角ゴ Pro W3"/>
              <w:color w:val="000000"/>
              <w:sz w:val="24"/>
              <w:szCs w:val="24"/>
            </w:rPr>
            <w:delText xml:space="preserve">modeled for the </w:delText>
          </w:r>
        </w:del>
      </w:ins>
      <w:del w:id="137" w:author="Alec Kretchun" w:date="2017-04-05T09:27:00Z">
        <w:r w:rsidDel="00991CB6">
          <w:rPr>
            <w:rFonts w:eastAsia="ヒラギノ角ゴ Pro W3"/>
            <w:color w:val="000000"/>
            <w:sz w:val="24"/>
            <w:szCs w:val="24"/>
          </w:rPr>
          <w:delText>RCP 4.5 and 8.5 emissions scenarios, respectively.</w:delText>
        </w:r>
      </w:del>
    </w:p>
    <w:p w14:paraId="3BD17EF5" w14:textId="77777777" w:rsidR="005D7E61" w:rsidRPr="009F5C31" w:rsidRDefault="005D7E61" w:rsidP="007111E2">
      <w:pPr>
        <w:tabs>
          <w:tab w:val="left" w:pos="360"/>
          <w:tab w:val="left" w:pos="432"/>
        </w:tabs>
        <w:contextualSpacing/>
        <w:rPr>
          <w:rFonts w:eastAsia="ヒラギノ角ゴ Pro W3"/>
          <w:color w:val="000000"/>
          <w:sz w:val="24"/>
          <w:szCs w:val="24"/>
        </w:rPr>
      </w:pPr>
    </w:p>
    <w:p w14:paraId="0896C5CB" w14:textId="569A16FB" w:rsidR="007111E2" w:rsidRPr="009F5C31" w:rsidRDefault="001038C6" w:rsidP="007111E2">
      <w:pPr>
        <w:tabs>
          <w:tab w:val="left" w:pos="360"/>
          <w:tab w:val="left" w:pos="432"/>
        </w:tabs>
        <w:contextualSpacing/>
        <w:rPr>
          <w:rFonts w:eastAsia="ヒラギノ角ゴ Pro W3"/>
          <w:color w:val="000000"/>
          <w:sz w:val="24"/>
          <w:szCs w:val="24"/>
        </w:rPr>
      </w:pPr>
      <w:ins w:id="138" w:author="Shinneman, Douglas" w:date="2017-04-04T13:40:00Z">
        <w:r>
          <w:rPr>
            <w:rFonts w:eastAsia="ヒラギノ角ゴ Pro W3"/>
            <w:i/>
            <w:color w:val="000000"/>
            <w:sz w:val="24"/>
            <w:szCs w:val="24"/>
          </w:rPr>
          <w:tab/>
        </w:r>
      </w:ins>
      <w:r w:rsidR="007111E2" w:rsidRPr="001038C6">
        <w:rPr>
          <w:rFonts w:eastAsia="ヒラギノ角ゴ Pro W3"/>
          <w:i/>
          <w:color w:val="000000"/>
          <w:sz w:val="24"/>
          <w:szCs w:val="24"/>
        </w:rPr>
        <w:t>Initial Communities</w:t>
      </w:r>
      <w:r w:rsidR="007111E2" w:rsidRPr="007B7257">
        <w:rPr>
          <w:rFonts w:eastAsia="ヒラギノ角ゴ Pro W3"/>
          <w:b/>
          <w:color w:val="000000"/>
          <w:sz w:val="24"/>
          <w:szCs w:val="24"/>
        </w:rPr>
        <w:t xml:space="preserve">:  </w:t>
      </w:r>
      <w:r w:rsidR="007111E2" w:rsidRPr="009F5C31">
        <w:rPr>
          <w:rFonts w:eastAsia="ヒラギノ角ゴ Pro W3"/>
          <w:color w:val="000000"/>
          <w:sz w:val="24"/>
          <w:szCs w:val="24"/>
        </w:rPr>
        <w:t xml:space="preserve">An initial community </w:t>
      </w:r>
      <w:r w:rsidR="007111E2">
        <w:rPr>
          <w:rFonts w:eastAsia="ヒラギノ角ゴ Pro W3"/>
          <w:color w:val="000000"/>
          <w:sz w:val="24"/>
          <w:szCs w:val="24"/>
        </w:rPr>
        <w:t xml:space="preserve">was </w:t>
      </w:r>
      <w:r w:rsidR="007111E2" w:rsidRPr="009F5C31">
        <w:rPr>
          <w:rFonts w:eastAsia="ヒラギノ角ゴ Pro W3"/>
          <w:color w:val="000000"/>
          <w:sz w:val="24"/>
          <w:szCs w:val="24"/>
        </w:rPr>
        <w:t>created that define</w:t>
      </w:r>
      <w:r w:rsidR="007111E2">
        <w:rPr>
          <w:rFonts w:eastAsia="ヒラギノ角ゴ Pro W3"/>
          <w:color w:val="000000"/>
          <w:sz w:val="24"/>
          <w:szCs w:val="24"/>
        </w:rPr>
        <w:t>d</w:t>
      </w:r>
      <w:r w:rsidR="007111E2" w:rsidRPr="009F5C31">
        <w:rPr>
          <w:rFonts w:eastAsia="ヒラギノ角ゴ Pro W3"/>
          <w:color w:val="000000"/>
          <w:sz w:val="24"/>
          <w:szCs w:val="24"/>
        </w:rPr>
        <w:t xml:space="preserve"> th</w:t>
      </w:r>
      <w:r w:rsidR="007111E2">
        <w:rPr>
          <w:rFonts w:eastAsia="ヒラギノ角ゴ Pro W3"/>
          <w:color w:val="000000"/>
          <w:sz w:val="24"/>
          <w:szCs w:val="24"/>
        </w:rPr>
        <w:t>e</w:t>
      </w:r>
      <w:r w:rsidR="007111E2" w:rsidRPr="009F5C31">
        <w:rPr>
          <w:rFonts w:eastAsia="ヒラギノ角ゴ Pro W3"/>
          <w:color w:val="000000"/>
          <w:sz w:val="24"/>
          <w:szCs w:val="24"/>
        </w:rPr>
        <w:t xml:space="preserve"> spatial distribution and ages of each tree or shrub species present on the landscape.  Initial communities were created by sampling US Forest Service FIA subplots from a radius of 50km around RCEW, and randomly assigning those plots to a digitized map of forest types within the RCEW</w:t>
      </w:r>
      <w:r w:rsidR="007111E2">
        <w:rPr>
          <w:rFonts w:eastAsia="ヒラギノ角ゴ Pro W3"/>
          <w:color w:val="000000"/>
          <w:sz w:val="24"/>
          <w:szCs w:val="24"/>
        </w:rPr>
        <w:t xml:space="preserve"> (</w:t>
      </w:r>
      <w:r w:rsidR="007111E2" w:rsidRPr="00B56373">
        <w:rPr>
          <w:rFonts w:cs="Times New Roman"/>
          <w:sz w:val="24"/>
          <w:szCs w:val="24"/>
        </w:rPr>
        <w:t>ARS NWRC</w:t>
      </w:r>
      <w:r w:rsidR="007111E2">
        <w:rPr>
          <w:rFonts w:cs="Times New Roman"/>
          <w:i/>
          <w:sz w:val="24"/>
          <w:szCs w:val="24"/>
        </w:rPr>
        <w:t>)</w:t>
      </w:r>
      <w:r w:rsidR="007111E2" w:rsidRPr="009F5C31">
        <w:rPr>
          <w:rFonts w:eastAsia="ヒラギノ角ゴ Pro W3"/>
          <w:color w:val="000000"/>
          <w:sz w:val="24"/>
          <w:szCs w:val="24"/>
        </w:rPr>
        <w:t xml:space="preserve">. Because of our </w:t>
      </w:r>
      <w:r w:rsidR="007111E2">
        <w:rPr>
          <w:rFonts w:eastAsia="ヒラギノ角ゴ Pro W3"/>
          <w:color w:val="000000"/>
          <w:sz w:val="24"/>
          <w:szCs w:val="24"/>
        </w:rPr>
        <w:t>10x10m</w:t>
      </w:r>
      <w:r w:rsidR="007111E2" w:rsidRPr="009F5C31">
        <w:rPr>
          <w:rFonts w:eastAsia="ヒラギノ角ゴ Pro W3"/>
          <w:color w:val="000000"/>
          <w:sz w:val="24"/>
          <w:szCs w:val="24"/>
        </w:rPr>
        <w:t xml:space="preserve"> cell size, we us</w:t>
      </w:r>
      <w:r w:rsidR="007111E2">
        <w:rPr>
          <w:rFonts w:eastAsia="ヒラギノ角ゴ Pro W3"/>
          <w:color w:val="000000"/>
          <w:sz w:val="24"/>
          <w:szCs w:val="24"/>
        </w:rPr>
        <w:t>ed</w:t>
      </w:r>
      <w:r w:rsidR="007111E2" w:rsidRPr="009F5C31">
        <w:rPr>
          <w:rFonts w:eastAsia="ヒラギノ角ゴ Pro W3"/>
          <w:color w:val="000000"/>
          <w:sz w:val="24"/>
          <w:szCs w:val="24"/>
        </w:rPr>
        <w:t xml:space="preserve"> the FIA subplots (14.6m diameter) as our pool of potential initial communities. FIA sampling from around the RCEW resulted in 1894 unique FIA plots, which each contained 4 subplots – a total of 7576 unique subplots. From these subplots, tree species, DBH, age, and biomass were extracted</w:t>
      </w:r>
      <w:r w:rsidR="007111E2">
        <w:rPr>
          <w:rFonts w:eastAsia="ヒラギノ角ゴ Pro W3"/>
          <w:color w:val="000000"/>
          <w:sz w:val="24"/>
          <w:szCs w:val="24"/>
        </w:rPr>
        <w:t xml:space="preserve"> for the following three </w:t>
      </w:r>
      <w:r w:rsidR="007111E2" w:rsidRPr="009F5C31">
        <w:rPr>
          <w:rFonts w:eastAsia="ヒラギノ角ゴ Pro W3"/>
          <w:color w:val="000000"/>
          <w:sz w:val="24"/>
          <w:szCs w:val="24"/>
        </w:rPr>
        <w:t>tree species modeled in this study: Douglas fir (</w:t>
      </w:r>
      <w:proofErr w:type="spellStart"/>
      <w:r w:rsidR="007111E2" w:rsidRPr="007B7257">
        <w:rPr>
          <w:rFonts w:eastAsia="ヒラギノ角ゴ Pro W3"/>
          <w:i/>
          <w:color w:val="000000"/>
          <w:sz w:val="24"/>
          <w:szCs w:val="24"/>
        </w:rPr>
        <w:t>Pseudotsuga</w:t>
      </w:r>
      <w:proofErr w:type="spellEnd"/>
      <w:r w:rsidR="007111E2" w:rsidRPr="007B7257">
        <w:rPr>
          <w:rFonts w:eastAsia="ヒラギノ角ゴ Pro W3"/>
          <w:i/>
          <w:color w:val="000000"/>
          <w:sz w:val="24"/>
          <w:szCs w:val="24"/>
        </w:rPr>
        <w:t xml:space="preserve"> </w:t>
      </w:r>
      <w:proofErr w:type="spellStart"/>
      <w:r w:rsidR="007111E2" w:rsidRPr="007B7257">
        <w:rPr>
          <w:rFonts w:eastAsia="ヒラギノ角ゴ Pro W3"/>
          <w:i/>
          <w:color w:val="000000"/>
          <w:sz w:val="24"/>
          <w:szCs w:val="24"/>
        </w:rPr>
        <w:t>menziesi</w:t>
      </w:r>
      <w:r w:rsidR="007111E2">
        <w:rPr>
          <w:rFonts w:eastAsia="ヒラギノ角ゴ Pro W3"/>
          <w:i/>
          <w:color w:val="000000"/>
          <w:sz w:val="24"/>
          <w:szCs w:val="24"/>
        </w:rPr>
        <w:t>i</w:t>
      </w:r>
      <w:proofErr w:type="spellEnd"/>
      <w:r w:rsidR="007111E2" w:rsidRPr="009F5C31">
        <w:rPr>
          <w:rFonts w:eastAsia="ヒラギノ角ゴ Pro W3"/>
          <w:color w:val="000000"/>
          <w:sz w:val="24"/>
          <w:szCs w:val="24"/>
        </w:rPr>
        <w:t>), Quaking aspen (</w:t>
      </w:r>
      <w:proofErr w:type="spellStart"/>
      <w:r w:rsidR="007111E2" w:rsidRPr="007B7257">
        <w:rPr>
          <w:rFonts w:eastAsia="ヒラギノ角ゴ Pro W3"/>
          <w:i/>
          <w:color w:val="000000"/>
          <w:sz w:val="24"/>
          <w:szCs w:val="24"/>
        </w:rPr>
        <w:t>Populus</w:t>
      </w:r>
      <w:proofErr w:type="spellEnd"/>
      <w:r w:rsidR="007111E2" w:rsidRPr="007B7257">
        <w:rPr>
          <w:rFonts w:eastAsia="ヒラギノ角ゴ Pro W3"/>
          <w:i/>
          <w:color w:val="000000"/>
          <w:sz w:val="24"/>
          <w:szCs w:val="24"/>
        </w:rPr>
        <w:t xml:space="preserve"> </w:t>
      </w:r>
      <w:proofErr w:type="spellStart"/>
      <w:r w:rsidR="007111E2" w:rsidRPr="007B7257">
        <w:rPr>
          <w:rFonts w:eastAsia="ヒラギノ角ゴ Pro W3"/>
          <w:i/>
          <w:color w:val="000000"/>
          <w:sz w:val="24"/>
          <w:szCs w:val="24"/>
        </w:rPr>
        <w:t>tremuloides</w:t>
      </w:r>
      <w:proofErr w:type="spellEnd"/>
      <w:r w:rsidR="007111E2" w:rsidRPr="009F5C31">
        <w:rPr>
          <w:rFonts w:eastAsia="ヒラギノ角ゴ Pro W3"/>
          <w:color w:val="000000"/>
          <w:sz w:val="24"/>
          <w:szCs w:val="24"/>
        </w:rPr>
        <w:t>), and Western juniper (</w:t>
      </w:r>
      <w:proofErr w:type="spellStart"/>
      <w:r w:rsidR="007111E2" w:rsidRPr="007B7257">
        <w:rPr>
          <w:rFonts w:eastAsia="ヒラギノ角ゴ Pro W3"/>
          <w:i/>
          <w:color w:val="000000"/>
          <w:sz w:val="24"/>
          <w:szCs w:val="24"/>
        </w:rPr>
        <w:t>Juniperus</w:t>
      </w:r>
      <w:proofErr w:type="spellEnd"/>
      <w:r w:rsidR="007111E2" w:rsidRPr="007B7257">
        <w:rPr>
          <w:rFonts w:eastAsia="ヒラギノ角ゴ Pro W3"/>
          <w:i/>
          <w:color w:val="000000"/>
          <w:sz w:val="24"/>
          <w:szCs w:val="24"/>
        </w:rPr>
        <w:t xml:space="preserve"> </w:t>
      </w:r>
      <w:proofErr w:type="spellStart"/>
      <w:r w:rsidR="007111E2" w:rsidRPr="007B7257">
        <w:rPr>
          <w:rFonts w:eastAsia="ヒラギノ角ゴ Pro W3"/>
          <w:i/>
          <w:color w:val="000000"/>
          <w:sz w:val="24"/>
          <w:szCs w:val="24"/>
        </w:rPr>
        <w:t>occidentalis</w:t>
      </w:r>
      <w:proofErr w:type="spellEnd"/>
      <w:r w:rsidR="007111E2" w:rsidRPr="009F5C31">
        <w:rPr>
          <w:rFonts w:eastAsia="ヒラギノ角ゴ Pro W3"/>
          <w:color w:val="000000"/>
          <w:sz w:val="24"/>
          <w:szCs w:val="24"/>
        </w:rPr>
        <w:t xml:space="preserve">). </w:t>
      </w:r>
      <w:r w:rsidR="007111E2">
        <w:rPr>
          <w:rFonts w:eastAsia="ヒラギノ角ゴ Pro W3"/>
          <w:color w:val="000000"/>
          <w:sz w:val="24"/>
          <w:szCs w:val="24"/>
        </w:rPr>
        <w:t xml:space="preserve"> </w:t>
      </w:r>
      <w:commentRangeStart w:id="139"/>
      <w:r w:rsidR="007111E2">
        <w:rPr>
          <w:rFonts w:eastAsia="ヒラギノ角ゴ Pro W3"/>
          <w:color w:val="000000"/>
          <w:sz w:val="24"/>
          <w:szCs w:val="24"/>
        </w:rPr>
        <w:t xml:space="preserve">Shrubs are not important </w:t>
      </w:r>
      <w:r w:rsidR="007111E2">
        <w:rPr>
          <w:rFonts w:eastAsia="ヒラギノ角ゴ Pro W3"/>
          <w:color w:val="000000"/>
          <w:sz w:val="24"/>
          <w:szCs w:val="24"/>
        </w:rPr>
        <w:lastRenderedPageBreak/>
        <w:t xml:space="preserve">competitors to aspen </w:t>
      </w:r>
      <w:commentRangeEnd w:id="139"/>
      <w:r w:rsidR="00435682">
        <w:rPr>
          <w:rStyle w:val="CommentReference"/>
        </w:rPr>
        <w:commentReference w:id="139"/>
      </w:r>
      <w:r w:rsidR="007111E2">
        <w:rPr>
          <w:rFonts w:eastAsia="ヒラギノ角ゴ Pro W3"/>
          <w:color w:val="000000"/>
          <w:sz w:val="24"/>
          <w:szCs w:val="24"/>
        </w:rPr>
        <w:t>although they provide fuels for fire spread, therefore s</w:t>
      </w:r>
      <w:r w:rsidR="007111E2" w:rsidRPr="009F5C31">
        <w:rPr>
          <w:rFonts w:eastAsia="ヒラギノ角ゴ Pro W3"/>
          <w:color w:val="000000"/>
          <w:sz w:val="24"/>
          <w:szCs w:val="24"/>
        </w:rPr>
        <w:t>hrubs were grouped into a generic shrub type</w:t>
      </w:r>
      <w:r w:rsidR="007111E2">
        <w:rPr>
          <w:rFonts w:eastAsia="ヒラギノ角ゴ Pro W3"/>
          <w:color w:val="000000"/>
          <w:sz w:val="24"/>
          <w:szCs w:val="24"/>
        </w:rPr>
        <w:t xml:space="preserve"> rather than represented as individual species</w:t>
      </w:r>
      <w:r w:rsidR="007111E2" w:rsidRPr="009F5C31">
        <w:rPr>
          <w:rFonts w:eastAsia="ヒラギノ角ゴ Pro W3"/>
          <w:color w:val="000000"/>
          <w:sz w:val="24"/>
          <w:szCs w:val="24"/>
        </w:rPr>
        <w:t xml:space="preserve">. </w:t>
      </w:r>
    </w:p>
    <w:p w14:paraId="1B2EB3D2" w14:textId="6A773623" w:rsidR="007111E2" w:rsidRPr="009F5C31" w:rsidRDefault="001038C6" w:rsidP="007111E2">
      <w:pPr>
        <w:tabs>
          <w:tab w:val="left" w:pos="360"/>
          <w:tab w:val="left" w:pos="432"/>
        </w:tabs>
        <w:contextualSpacing/>
        <w:rPr>
          <w:rFonts w:eastAsia="ヒラギノ角ゴ Pro W3"/>
          <w:color w:val="000000"/>
          <w:sz w:val="24"/>
          <w:szCs w:val="24"/>
        </w:rPr>
      </w:pPr>
      <w:ins w:id="140" w:author="Shinneman, Douglas" w:date="2017-04-04T13:40:00Z">
        <w:r>
          <w:rPr>
            <w:rFonts w:eastAsia="ヒラギノ角ゴ Pro W3"/>
            <w:b/>
            <w:i/>
            <w:color w:val="000000"/>
            <w:sz w:val="24"/>
            <w:szCs w:val="24"/>
          </w:rPr>
          <w:tab/>
        </w:r>
      </w:ins>
      <w:r w:rsidR="007111E2" w:rsidRPr="001038C6">
        <w:rPr>
          <w:rFonts w:eastAsia="ヒラギノ角ゴ Pro W3"/>
          <w:i/>
          <w:color w:val="000000"/>
          <w:sz w:val="24"/>
          <w:szCs w:val="24"/>
        </w:rPr>
        <w:t>Ecoregions:</w:t>
      </w:r>
      <w:r w:rsidR="007111E2" w:rsidRPr="001038C6">
        <w:rPr>
          <w:rFonts w:eastAsia="ヒラギノ角ゴ Pro W3"/>
          <w:b/>
          <w:i/>
          <w:color w:val="000000"/>
          <w:sz w:val="24"/>
          <w:szCs w:val="24"/>
        </w:rPr>
        <w:t xml:space="preserve"> </w:t>
      </w:r>
      <w:r w:rsidR="007111E2" w:rsidRPr="007B7257">
        <w:rPr>
          <w:rFonts w:eastAsia="ヒラギノ角ゴ Pro W3"/>
          <w:b/>
          <w:color w:val="000000"/>
          <w:sz w:val="24"/>
          <w:szCs w:val="24"/>
        </w:rPr>
        <w:t xml:space="preserve"> </w:t>
      </w:r>
      <w:r w:rsidR="007111E2">
        <w:rPr>
          <w:rFonts w:eastAsia="ヒラギノ角ゴ Pro W3"/>
          <w:color w:val="000000"/>
          <w:sz w:val="24"/>
          <w:szCs w:val="24"/>
        </w:rPr>
        <w:t>E</w:t>
      </w:r>
      <w:r w:rsidR="007111E2" w:rsidRPr="00B91FCA">
        <w:rPr>
          <w:rFonts w:eastAsia="ヒラギノ角ゴ Pro W3"/>
          <w:color w:val="000000"/>
          <w:sz w:val="24"/>
          <w:szCs w:val="24"/>
        </w:rPr>
        <w:t>coregions</w:t>
      </w:r>
      <w:r w:rsidR="007111E2" w:rsidRPr="009F5C31">
        <w:rPr>
          <w:rFonts w:eastAsia="ヒラギノ角ゴ Pro W3"/>
          <w:color w:val="000000"/>
          <w:sz w:val="24"/>
          <w:szCs w:val="24"/>
        </w:rPr>
        <w:t xml:space="preserve"> </w:t>
      </w:r>
      <w:r w:rsidR="007111E2">
        <w:rPr>
          <w:rFonts w:eastAsia="ヒラギノ角ゴ Pro W3"/>
          <w:color w:val="000000"/>
          <w:sz w:val="24"/>
          <w:szCs w:val="24"/>
        </w:rPr>
        <w:t xml:space="preserve">representing homogeneous soils and climate were spatially delineated and </w:t>
      </w:r>
      <w:r w:rsidR="007111E2" w:rsidRPr="009F5C31">
        <w:rPr>
          <w:rFonts w:eastAsia="ヒラギノ角ゴ Pro W3"/>
          <w:color w:val="000000"/>
          <w:sz w:val="24"/>
          <w:szCs w:val="24"/>
        </w:rPr>
        <w:t xml:space="preserve">assigned </w:t>
      </w:r>
      <w:r w:rsidR="007111E2">
        <w:rPr>
          <w:rFonts w:eastAsia="ヒラギノ角ゴ Pro W3"/>
          <w:color w:val="000000"/>
          <w:sz w:val="24"/>
          <w:szCs w:val="24"/>
        </w:rPr>
        <w:t xml:space="preserve">unique </w:t>
      </w:r>
      <w:r w:rsidR="007111E2" w:rsidRPr="009F5C31">
        <w:rPr>
          <w:rFonts w:eastAsia="ヒラギノ角ゴ Pro W3"/>
          <w:color w:val="000000"/>
          <w:sz w:val="24"/>
          <w:szCs w:val="24"/>
        </w:rPr>
        <w:t>establishment</w:t>
      </w:r>
      <w:r w:rsidR="007111E2">
        <w:rPr>
          <w:rFonts w:eastAsia="ヒラギノ角ゴ Pro W3"/>
          <w:color w:val="000000"/>
          <w:sz w:val="24"/>
          <w:szCs w:val="24"/>
        </w:rPr>
        <w:t xml:space="preserve"> probabilities</w:t>
      </w:r>
      <w:r w:rsidR="007111E2" w:rsidRPr="009F5C31">
        <w:rPr>
          <w:rFonts w:eastAsia="ヒラギノ角ゴ Pro W3"/>
          <w:color w:val="000000"/>
          <w:sz w:val="24"/>
          <w:szCs w:val="24"/>
        </w:rPr>
        <w:t xml:space="preserve"> and mortality rates </w:t>
      </w:r>
      <w:r w:rsidR="007111E2">
        <w:rPr>
          <w:rFonts w:eastAsia="ヒラギノ角ゴ Pro W3"/>
          <w:color w:val="000000"/>
          <w:sz w:val="24"/>
          <w:szCs w:val="24"/>
        </w:rPr>
        <w:t xml:space="preserve">for each species, and </w:t>
      </w:r>
      <w:r w:rsidR="007111E2" w:rsidRPr="009F5C31">
        <w:rPr>
          <w:rFonts w:eastAsia="ヒラギノ角ゴ Pro W3"/>
          <w:color w:val="000000"/>
          <w:sz w:val="24"/>
          <w:szCs w:val="24"/>
        </w:rPr>
        <w:t>var</w:t>
      </w:r>
      <w:r w:rsidR="007111E2">
        <w:rPr>
          <w:rFonts w:eastAsia="ヒラギノ角ゴ Pro W3"/>
          <w:color w:val="000000"/>
          <w:sz w:val="24"/>
          <w:szCs w:val="24"/>
        </w:rPr>
        <w:t>ied</w:t>
      </w:r>
      <w:r w:rsidR="007111E2" w:rsidRPr="009F5C31">
        <w:rPr>
          <w:rFonts w:eastAsia="ヒラギノ角ゴ Pro W3"/>
          <w:color w:val="000000"/>
          <w:sz w:val="24"/>
          <w:szCs w:val="24"/>
        </w:rPr>
        <w:t xml:space="preserve"> through time. The RCEW landscape was divided in</w:t>
      </w:r>
      <w:r w:rsidR="007111E2">
        <w:rPr>
          <w:rFonts w:eastAsia="ヒラギノ角ゴ Pro W3"/>
          <w:color w:val="000000"/>
          <w:sz w:val="24"/>
          <w:szCs w:val="24"/>
        </w:rPr>
        <w:t>to</w:t>
      </w:r>
      <w:r w:rsidR="007111E2" w:rsidRPr="009F5C31">
        <w:rPr>
          <w:rFonts w:eastAsia="ヒラギノ角ゴ Pro W3"/>
          <w:color w:val="000000"/>
          <w:sz w:val="24"/>
          <w:szCs w:val="24"/>
        </w:rPr>
        <w:t xml:space="preserve"> ecoregions </w:t>
      </w:r>
      <w:r w:rsidR="007111E2">
        <w:rPr>
          <w:rFonts w:eastAsia="ヒラギノ角ゴ Pro W3"/>
          <w:color w:val="000000"/>
          <w:sz w:val="24"/>
          <w:szCs w:val="24"/>
        </w:rPr>
        <w:t>that</w:t>
      </w:r>
      <w:r w:rsidR="007111E2" w:rsidRPr="009F5C31">
        <w:rPr>
          <w:rFonts w:eastAsia="ヒラギノ角ゴ Pro W3"/>
          <w:color w:val="000000"/>
          <w:sz w:val="24"/>
          <w:szCs w:val="24"/>
        </w:rPr>
        <w:t xml:space="preserve"> </w:t>
      </w:r>
      <w:r w:rsidR="007111E2">
        <w:rPr>
          <w:rFonts w:eastAsia="ヒラギノ角ゴ Pro W3"/>
          <w:color w:val="000000"/>
          <w:sz w:val="24"/>
          <w:szCs w:val="24"/>
        </w:rPr>
        <w:t>captured</w:t>
      </w:r>
      <w:r w:rsidR="007111E2" w:rsidRPr="009F5C31">
        <w:rPr>
          <w:rFonts w:eastAsia="ヒラギノ角ゴ Pro W3"/>
          <w:color w:val="000000"/>
          <w:sz w:val="24"/>
          <w:szCs w:val="24"/>
        </w:rPr>
        <w:t xml:space="preserve"> areas with similar soils, climate, and snowbank accumulation.  Ecoregion</w:t>
      </w:r>
      <w:r w:rsidR="007111E2">
        <w:rPr>
          <w:rFonts w:eastAsia="ヒラギノ角ゴ Pro W3"/>
          <w:color w:val="000000"/>
          <w:sz w:val="24"/>
          <w:szCs w:val="24"/>
        </w:rPr>
        <w:t xml:space="preserve">s were </w:t>
      </w:r>
      <w:r w:rsidR="007111E2" w:rsidRPr="009F5C31">
        <w:rPr>
          <w:rFonts w:eastAsia="ヒラギノ角ゴ Pro W3"/>
          <w:color w:val="000000"/>
          <w:sz w:val="24"/>
          <w:szCs w:val="24"/>
        </w:rPr>
        <w:t>delineat</w:t>
      </w:r>
      <w:r w:rsidR="007111E2">
        <w:rPr>
          <w:rFonts w:eastAsia="ヒラギノ角ゴ Pro W3"/>
          <w:color w:val="000000"/>
          <w:sz w:val="24"/>
          <w:szCs w:val="24"/>
        </w:rPr>
        <w:t xml:space="preserve">ed using an approach developed by </w:t>
      </w:r>
      <w:r w:rsidR="007111E2" w:rsidRPr="009F5C31">
        <w:rPr>
          <w:rFonts w:eastAsia="ヒラギノ角ゴ Pro W3"/>
          <w:color w:val="000000"/>
          <w:sz w:val="24"/>
          <w:szCs w:val="24"/>
        </w:rPr>
        <w:t>Yang et al</w:t>
      </w:r>
      <w:r w:rsidR="007111E2">
        <w:rPr>
          <w:rFonts w:eastAsia="ヒラギノ角ゴ Pro W3"/>
          <w:color w:val="000000"/>
          <w:sz w:val="24"/>
          <w:szCs w:val="24"/>
        </w:rPr>
        <w:t>.</w:t>
      </w:r>
      <w:r w:rsidR="007111E2" w:rsidRPr="009F5C31">
        <w:rPr>
          <w:rFonts w:eastAsia="ヒラギノ角ゴ Pro W3"/>
          <w:color w:val="000000"/>
          <w:sz w:val="24"/>
          <w:szCs w:val="24"/>
        </w:rPr>
        <w:t xml:space="preserve"> (2015)</w:t>
      </w:r>
      <w:r w:rsidR="007111E2">
        <w:rPr>
          <w:rFonts w:eastAsia="ヒラギノ角ゴ Pro W3"/>
          <w:color w:val="000000"/>
          <w:sz w:val="24"/>
          <w:szCs w:val="24"/>
        </w:rPr>
        <w:t xml:space="preserve">, </w:t>
      </w:r>
      <w:r w:rsidR="007111E2" w:rsidRPr="009F5C31">
        <w:rPr>
          <w:rFonts w:eastAsia="ヒラギノ角ゴ Pro W3"/>
          <w:color w:val="000000"/>
          <w:sz w:val="24"/>
          <w:szCs w:val="24"/>
        </w:rPr>
        <w:t xml:space="preserve">based on elevation and climatic water deficit (CWD). </w:t>
      </w:r>
      <w:r w:rsidR="007111E2">
        <w:rPr>
          <w:rFonts w:eastAsia="ヒラギノ角ゴ Pro W3"/>
          <w:color w:val="000000"/>
          <w:sz w:val="24"/>
          <w:szCs w:val="24"/>
        </w:rPr>
        <w:t xml:space="preserve"> </w:t>
      </w:r>
      <w:r w:rsidR="007111E2" w:rsidRPr="009F5C31">
        <w:rPr>
          <w:rFonts w:eastAsia="ヒラギノ角ゴ Pro W3"/>
          <w:color w:val="000000"/>
          <w:sz w:val="24"/>
          <w:szCs w:val="24"/>
        </w:rPr>
        <w:t>Four CWD bins were created</w:t>
      </w:r>
      <w:r w:rsidR="007111E2" w:rsidRPr="009F5C31" w:rsidDel="00065ECF">
        <w:rPr>
          <w:rFonts w:eastAsia="ヒラギノ角ゴ Pro W3"/>
          <w:color w:val="000000"/>
          <w:sz w:val="24"/>
          <w:szCs w:val="24"/>
        </w:rPr>
        <w:t xml:space="preserve"> </w:t>
      </w:r>
      <w:r w:rsidR="007111E2">
        <w:rPr>
          <w:rFonts w:eastAsia="ヒラギノ角ゴ Pro W3"/>
          <w:color w:val="000000"/>
          <w:sz w:val="24"/>
          <w:szCs w:val="24"/>
        </w:rPr>
        <w:t>(</w:t>
      </w:r>
      <w:r w:rsidR="007111E2" w:rsidRPr="009F5C31">
        <w:rPr>
          <w:rFonts w:eastAsia="ヒラギノ角ゴ Pro W3"/>
          <w:color w:val="000000"/>
          <w:sz w:val="24"/>
          <w:szCs w:val="24"/>
        </w:rPr>
        <w:t>using a Jenks natural breaks algorithm</w:t>
      </w:r>
      <w:r w:rsidR="007111E2">
        <w:rPr>
          <w:rFonts w:eastAsia="ヒラギノ角ゴ Pro W3"/>
          <w:color w:val="000000"/>
          <w:sz w:val="24"/>
          <w:szCs w:val="24"/>
        </w:rPr>
        <w:t xml:space="preserve">) and combined with </w:t>
      </w:r>
      <w:r w:rsidR="007111E2" w:rsidRPr="009F5C31">
        <w:rPr>
          <w:rFonts w:eastAsia="ヒラギノ角ゴ Pro W3"/>
          <w:color w:val="000000"/>
          <w:sz w:val="24"/>
          <w:szCs w:val="24"/>
        </w:rPr>
        <w:t>three equivalent elevation bands</w:t>
      </w:r>
      <w:r w:rsidR="007111E2">
        <w:rPr>
          <w:rFonts w:eastAsia="ヒラギノ角ゴ Pro W3"/>
          <w:color w:val="000000"/>
          <w:sz w:val="24"/>
          <w:szCs w:val="24"/>
        </w:rPr>
        <w:t xml:space="preserve"> </w:t>
      </w:r>
      <w:r w:rsidR="007111E2" w:rsidRPr="009F5C31">
        <w:rPr>
          <w:rFonts w:eastAsia="ヒラギノ角ゴ Pro W3"/>
          <w:color w:val="000000"/>
          <w:sz w:val="24"/>
          <w:szCs w:val="24"/>
        </w:rPr>
        <w:t xml:space="preserve">to create twelve unique ecoregions. </w:t>
      </w:r>
      <w:r w:rsidR="007111E2">
        <w:rPr>
          <w:rFonts w:eastAsia="ヒラギノ角ゴ Pro W3"/>
          <w:color w:val="000000"/>
          <w:sz w:val="24"/>
          <w:szCs w:val="24"/>
        </w:rPr>
        <w:t xml:space="preserve"> </w:t>
      </w:r>
      <w:r w:rsidR="007111E2" w:rsidRPr="009F5C31">
        <w:rPr>
          <w:rFonts w:eastAsia="ヒラギノ角ゴ Pro W3"/>
          <w:color w:val="000000"/>
          <w:sz w:val="24"/>
          <w:szCs w:val="24"/>
        </w:rPr>
        <w:t xml:space="preserve">A thirteenth ecoregion was created to represent snowbank accumulation, an ecologically meaningful feature of the RCEW. Snowbanks </w:t>
      </w:r>
      <w:ins w:id="141" w:author="Alec Kretchun" w:date="2017-04-05T09:31:00Z">
        <w:r w:rsidR="00991CB6">
          <w:rPr>
            <w:rFonts w:eastAsia="ヒラギノ角ゴ Pro W3"/>
            <w:color w:val="000000"/>
            <w:sz w:val="24"/>
            <w:szCs w:val="24"/>
          </w:rPr>
          <w:t xml:space="preserve">accumulation </w:t>
        </w:r>
      </w:ins>
      <w:r w:rsidR="007111E2">
        <w:rPr>
          <w:rFonts w:eastAsia="ヒラギノ角ゴ Pro W3"/>
          <w:color w:val="000000"/>
          <w:sz w:val="24"/>
          <w:szCs w:val="24"/>
        </w:rPr>
        <w:t xml:space="preserve">location and extent </w:t>
      </w:r>
      <w:r w:rsidR="007111E2" w:rsidRPr="009F5C31">
        <w:rPr>
          <w:rFonts w:eastAsia="ヒラギノ角ゴ Pro W3"/>
          <w:color w:val="000000"/>
          <w:sz w:val="24"/>
          <w:szCs w:val="24"/>
        </w:rPr>
        <w:t xml:space="preserve">were geographically </w:t>
      </w:r>
      <w:del w:id="142" w:author="Alec Kretchun" w:date="2017-04-05T09:31:00Z">
        <w:r w:rsidR="007111E2" w:rsidRPr="009F5C31" w:rsidDel="00991CB6">
          <w:rPr>
            <w:rFonts w:eastAsia="ヒラギノ角ゴ Pro W3"/>
            <w:color w:val="000000"/>
            <w:sz w:val="24"/>
            <w:szCs w:val="24"/>
          </w:rPr>
          <w:delText xml:space="preserve">delineated </w:delText>
        </w:r>
      </w:del>
      <w:ins w:id="143" w:author="Alec Kretchun" w:date="2017-04-05T09:31:00Z">
        <w:r w:rsidR="00991CB6">
          <w:rPr>
            <w:rFonts w:eastAsia="ヒラギノ角ゴ Pro W3"/>
            <w:color w:val="000000"/>
            <w:sz w:val="24"/>
            <w:szCs w:val="24"/>
          </w:rPr>
          <w:t>estimated</w:t>
        </w:r>
        <w:r w:rsidR="00991CB6" w:rsidRPr="009F5C31">
          <w:rPr>
            <w:rFonts w:eastAsia="ヒラギノ角ゴ Pro W3"/>
            <w:color w:val="000000"/>
            <w:sz w:val="24"/>
            <w:szCs w:val="24"/>
          </w:rPr>
          <w:t xml:space="preserve"> </w:t>
        </w:r>
      </w:ins>
      <w:r w:rsidR="007111E2" w:rsidRPr="009F5C31">
        <w:rPr>
          <w:rFonts w:eastAsia="ヒラギノ角ゴ Pro W3"/>
          <w:color w:val="000000"/>
          <w:sz w:val="24"/>
          <w:szCs w:val="24"/>
        </w:rPr>
        <w:t>using I</w:t>
      </w:r>
      <w:r w:rsidR="007111E2">
        <w:rPr>
          <w:rFonts w:eastAsia="ヒラギノ角ゴ Pro W3"/>
          <w:color w:val="000000"/>
          <w:sz w:val="24"/>
          <w:szCs w:val="24"/>
        </w:rPr>
        <w:t>SNOBAL</w:t>
      </w:r>
      <w:r w:rsidR="007111E2" w:rsidRPr="009F5C31">
        <w:rPr>
          <w:rFonts w:eastAsia="ヒラギノ角ゴ Pro W3"/>
          <w:color w:val="000000"/>
          <w:sz w:val="24"/>
          <w:szCs w:val="24"/>
        </w:rPr>
        <w:t xml:space="preserve"> (</w:t>
      </w:r>
      <w:proofErr w:type="spellStart"/>
      <w:r w:rsidR="007111E2" w:rsidRPr="009F5C31">
        <w:rPr>
          <w:rFonts w:eastAsia="ヒラギノ角ゴ Pro W3"/>
          <w:color w:val="000000"/>
          <w:sz w:val="24"/>
          <w:szCs w:val="24"/>
        </w:rPr>
        <w:t>Winstral</w:t>
      </w:r>
      <w:proofErr w:type="spellEnd"/>
      <w:r w:rsidR="007111E2" w:rsidRPr="009F5C31">
        <w:rPr>
          <w:rFonts w:eastAsia="ヒラギノ角ゴ Pro W3"/>
          <w:color w:val="000000"/>
          <w:sz w:val="24"/>
          <w:szCs w:val="24"/>
        </w:rPr>
        <w:t xml:space="preserve"> et al 2013), a mass and energy balance distributed model which can estimate precipitation redistribution and accumulation. </w:t>
      </w:r>
    </w:p>
    <w:p w14:paraId="69B5462B" w14:textId="07571942" w:rsidR="007111E2" w:rsidRPr="009F5C31" w:rsidRDefault="001038C6" w:rsidP="007111E2">
      <w:pPr>
        <w:tabs>
          <w:tab w:val="left" w:pos="360"/>
          <w:tab w:val="left" w:pos="432"/>
        </w:tabs>
        <w:contextualSpacing/>
        <w:rPr>
          <w:rFonts w:eastAsia="ヒラギノ角ゴ Pro W3"/>
          <w:color w:val="000000"/>
          <w:sz w:val="24"/>
          <w:szCs w:val="24"/>
        </w:rPr>
      </w:pPr>
      <w:ins w:id="144" w:author="Shinneman, Douglas" w:date="2017-04-04T13:40:00Z">
        <w:r>
          <w:rPr>
            <w:rFonts w:eastAsia="ヒラギノ角ゴ Pro W3"/>
            <w:b/>
            <w:i/>
            <w:color w:val="000000"/>
            <w:sz w:val="24"/>
            <w:szCs w:val="24"/>
          </w:rPr>
          <w:tab/>
        </w:r>
      </w:ins>
      <w:r w:rsidR="007111E2" w:rsidRPr="001038C6">
        <w:rPr>
          <w:rFonts w:eastAsia="ヒラギノ角ゴ Pro W3"/>
          <w:i/>
          <w:color w:val="000000"/>
          <w:sz w:val="24"/>
          <w:szCs w:val="24"/>
        </w:rPr>
        <w:t>Maximum ANPP:</w:t>
      </w:r>
      <w:r w:rsidR="007111E2">
        <w:rPr>
          <w:rFonts w:eastAsia="ヒラギノ角ゴ Pro W3"/>
          <w:color w:val="000000"/>
          <w:sz w:val="24"/>
          <w:szCs w:val="24"/>
        </w:rPr>
        <w:t xml:space="preserve">  </w:t>
      </w:r>
      <w:r w:rsidR="007111E2" w:rsidRPr="009F5C31">
        <w:rPr>
          <w:rFonts w:eastAsia="ヒラギノ角ゴ Pro W3"/>
          <w:color w:val="000000"/>
          <w:sz w:val="24"/>
          <w:szCs w:val="24"/>
        </w:rPr>
        <w:t xml:space="preserve">Within </w:t>
      </w:r>
      <w:r w:rsidR="007111E2">
        <w:rPr>
          <w:rFonts w:eastAsia="ヒラギノ角ゴ Pro W3"/>
          <w:color w:val="000000"/>
          <w:sz w:val="24"/>
          <w:szCs w:val="24"/>
        </w:rPr>
        <w:t xml:space="preserve">the </w:t>
      </w:r>
      <w:r w:rsidR="007111E2" w:rsidRPr="009F5C31">
        <w:rPr>
          <w:rFonts w:eastAsia="ヒラギノ角ゴ Pro W3"/>
          <w:color w:val="000000"/>
          <w:sz w:val="24"/>
          <w:szCs w:val="24"/>
        </w:rPr>
        <w:t>Biomass Succession</w:t>
      </w:r>
      <w:r w:rsidR="007111E2">
        <w:rPr>
          <w:rFonts w:eastAsia="ヒラギノ角ゴ Pro W3"/>
          <w:color w:val="000000"/>
          <w:sz w:val="24"/>
          <w:szCs w:val="24"/>
        </w:rPr>
        <w:t xml:space="preserve"> extension</w:t>
      </w:r>
      <w:r w:rsidR="007111E2" w:rsidRPr="009F5C31">
        <w:rPr>
          <w:rFonts w:eastAsia="ヒラギノ角ゴ Pro W3"/>
          <w:color w:val="000000"/>
          <w:sz w:val="24"/>
          <w:szCs w:val="24"/>
        </w:rPr>
        <w:t>, maximum ANPP (</w:t>
      </w:r>
      <w:proofErr w:type="spellStart"/>
      <w:r w:rsidR="007111E2" w:rsidRPr="009F5C31">
        <w:rPr>
          <w:rFonts w:eastAsia="ヒラギノ角ゴ Pro W3"/>
          <w:color w:val="000000"/>
          <w:sz w:val="24"/>
          <w:szCs w:val="24"/>
        </w:rPr>
        <w:t>maxANPP</w:t>
      </w:r>
      <w:proofErr w:type="spellEnd"/>
      <w:r w:rsidR="007111E2" w:rsidRPr="009F5C31">
        <w:rPr>
          <w:rFonts w:eastAsia="ヒラギノ角ゴ Pro W3"/>
          <w:color w:val="000000"/>
          <w:sz w:val="24"/>
          <w:szCs w:val="24"/>
        </w:rPr>
        <w:t>) and maximum Biomass (</w:t>
      </w:r>
      <w:proofErr w:type="spellStart"/>
      <w:r w:rsidR="007111E2" w:rsidRPr="009F5C31">
        <w:rPr>
          <w:rFonts w:eastAsia="ヒラギノ角ゴ Pro W3"/>
          <w:color w:val="000000"/>
          <w:sz w:val="24"/>
          <w:szCs w:val="24"/>
        </w:rPr>
        <w:t>maxB</w:t>
      </w:r>
      <w:proofErr w:type="spellEnd"/>
      <w:r w:rsidR="007111E2" w:rsidRPr="009F5C31">
        <w:rPr>
          <w:rFonts w:eastAsia="ヒラギノ角ゴ Pro W3"/>
          <w:color w:val="000000"/>
          <w:sz w:val="24"/>
          <w:szCs w:val="24"/>
        </w:rPr>
        <w:t xml:space="preserve">) are species-specific parameters. For this study, maximum annual aboveground net primary productivity (ANPP, g C m-2 yr-1) was simulated using the biogeochemical process model Biome-BGC (v. 4.2, Thornton </w:t>
      </w:r>
      <w:r w:rsidR="00F13BBC">
        <w:rPr>
          <w:rFonts w:eastAsia="ヒラギノ角ゴ Pro W3"/>
          <w:color w:val="000000"/>
          <w:sz w:val="24"/>
          <w:szCs w:val="24"/>
        </w:rPr>
        <w:t>et al.</w:t>
      </w:r>
      <w:r w:rsidR="007111E2" w:rsidRPr="009F5C31">
        <w:rPr>
          <w:rFonts w:eastAsia="ヒラギノ角ゴ Pro W3"/>
          <w:color w:val="000000"/>
          <w:sz w:val="24"/>
          <w:szCs w:val="24"/>
        </w:rPr>
        <w:t xml:space="preserve"> 2002). Biome-BGC simulates ecosystem processes for a single plant functional type (PFT) through daily fluxes of carbon, nitrogen, water, and radiation.</w:t>
      </w:r>
      <w:r w:rsidR="007111E2">
        <w:rPr>
          <w:rFonts w:eastAsia="ヒラギノ角ゴ Pro W3"/>
          <w:color w:val="000000"/>
          <w:sz w:val="24"/>
          <w:szCs w:val="24"/>
        </w:rPr>
        <w:t xml:space="preserve"> </w:t>
      </w:r>
      <w:r w:rsidR="007111E2" w:rsidRPr="009F5C31">
        <w:rPr>
          <w:rFonts w:eastAsia="ヒラギノ角ゴ Pro W3"/>
          <w:color w:val="000000"/>
          <w:sz w:val="24"/>
          <w:szCs w:val="24"/>
        </w:rPr>
        <w:t xml:space="preserve"> Maximum ANPP for </w:t>
      </w:r>
      <w:r w:rsidR="007111E2">
        <w:rPr>
          <w:rFonts w:eastAsia="ヒラギノ角ゴ Pro W3"/>
          <w:color w:val="000000"/>
          <w:sz w:val="24"/>
          <w:szCs w:val="24"/>
        </w:rPr>
        <w:t xml:space="preserve">our </w:t>
      </w:r>
      <w:r w:rsidR="007111E2" w:rsidRPr="009F5C31">
        <w:rPr>
          <w:rFonts w:eastAsia="ヒラギノ角ゴ Pro W3"/>
          <w:color w:val="000000"/>
          <w:sz w:val="24"/>
          <w:szCs w:val="24"/>
        </w:rPr>
        <w:t xml:space="preserve">three </w:t>
      </w:r>
      <w:r w:rsidR="007111E2">
        <w:rPr>
          <w:rFonts w:eastAsia="ヒラギノ角ゴ Pro W3"/>
          <w:color w:val="000000"/>
          <w:sz w:val="24"/>
          <w:szCs w:val="24"/>
        </w:rPr>
        <w:t xml:space="preserve">tree </w:t>
      </w:r>
      <w:proofErr w:type="gramStart"/>
      <w:r w:rsidR="007111E2" w:rsidRPr="009F5C31">
        <w:rPr>
          <w:rFonts w:eastAsia="ヒラギノ角ゴ Pro W3"/>
          <w:color w:val="000000"/>
          <w:sz w:val="24"/>
          <w:szCs w:val="24"/>
        </w:rPr>
        <w:t>species,</w:t>
      </w:r>
      <w:proofErr w:type="gramEnd"/>
      <w:r w:rsidR="007111E2" w:rsidRPr="009F5C31">
        <w:rPr>
          <w:rFonts w:eastAsia="ヒラギノ角ゴ Pro W3"/>
          <w:color w:val="000000"/>
          <w:sz w:val="24"/>
          <w:szCs w:val="24"/>
        </w:rPr>
        <w:t xml:space="preserve"> was simulated for</w:t>
      </w:r>
      <w:r w:rsidR="007111E2">
        <w:rPr>
          <w:rFonts w:eastAsia="ヒラギノ角ゴ Pro W3"/>
          <w:color w:val="000000"/>
          <w:sz w:val="24"/>
          <w:szCs w:val="24"/>
        </w:rPr>
        <w:t xml:space="preserve"> each of</w:t>
      </w:r>
      <w:r w:rsidR="007111E2" w:rsidRPr="009F5C31">
        <w:rPr>
          <w:rFonts w:eastAsia="ヒラギノ角ゴ Pro W3"/>
          <w:color w:val="000000"/>
          <w:sz w:val="24"/>
          <w:szCs w:val="24"/>
        </w:rPr>
        <w:t xml:space="preserve"> </w:t>
      </w:r>
      <w:r w:rsidR="007111E2">
        <w:rPr>
          <w:rFonts w:eastAsia="ヒラギノ角ゴ Pro W3"/>
          <w:color w:val="000000"/>
          <w:sz w:val="24"/>
          <w:szCs w:val="24"/>
        </w:rPr>
        <w:t xml:space="preserve">the </w:t>
      </w:r>
      <w:r w:rsidR="007111E2" w:rsidRPr="009F5C31">
        <w:rPr>
          <w:rFonts w:eastAsia="ヒラギノ角ゴ Pro W3"/>
          <w:color w:val="000000"/>
          <w:sz w:val="24"/>
          <w:szCs w:val="24"/>
        </w:rPr>
        <w:t xml:space="preserve">13 ecoregions. </w:t>
      </w:r>
      <w:r w:rsidR="007111E2">
        <w:rPr>
          <w:rFonts w:eastAsia="ヒラギノ角ゴ Pro W3"/>
          <w:color w:val="000000"/>
          <w:sz w:val="24"/>
          <w:szCs w:val="24"/>
        </w:rPr>
        <w:t xml:space="preserve">For </w:t>
      </w:r>
      <w:r w:rsidR="007111E2" w:rsidRPr="009F5C31">
        <w:rPr>
          <w:rFonts w:eastAsia="ヒラギノ角ゴ Pro W3"/>
          <w:color w:val="000000"/>
          <w:sz w:val="24"/>
          <w:szCs w:val="24"/>
        </w:rPr>
        <w:t xml:space="preserve">each ecoregion, Biome-BGC was run using daily </w:t>
      </w:r>
      <w:r w:rsidR="007111E2">
        <w:rPr>
          <w:rFonts w:eastAsia="ヒラギノ角ゴ Pro W3"/>
          <w:color w:val="000000"/>
          <w:sz w:val="24"/>
          <w:szCs w:val="24"/>
        </w:rPr>
        <w:t xml:space="preserve">climate, and </w:t>
      </w:r>
      <w:r w:rsidR="007111E2" w:rsidRPr="009F5C31">
        <w:rPr>
          <w:rFonts w:eastAsia="ヒラギノ角ゴ Pro W3"/>
          <w:color w:val="000000"/>
          <w:sz w:val="24"/>
          <w:szCs w:val="24"/>
        </w:rPr>
        <w:t xml:space="preserve">further parameterized </w:t>
      </w:r>
      <w:r w:rsidR="007111E2">
        <w:rPr>
          <w:rFonts w:eastAsia="ヒラギノ角ゴ Pro W3"/>
          <w:color w:val="000000"/>
          <w:sz w:val="24"/>
          <w:szCs w:val="24"/>
        </w:rPr>
        <w:t xml:space="preserve">using </w:t>
      </w:r>
      <w:r w:rsidR="007111E2" w:rsidRPr="009F5C31">
        <w:rPr>
          <w:rFonts w:eastAsia="ヒラギノ角ゴ Pro W3"/>
          <w:color w:val="000000"/>
          <w:sz w:val="24"/>
          <w:szCs w:val="24"/>
        </w:rPr>
        <w:t xml:space="preserve">site conditions, including soil depth and texture parameters </w:t>
      </w:r>
      <w:r w:rsidR="007111E2">
        <w:rPr>
          <w:rFonts w:eastAsia="ヒラギノ角ゴ Pro W3"/>
          <w:color w:val="000000"/>
          <w:sz w:val="24"/>
          <w:szCs w:val="24"/>
        </w:rPr>
        <w:t xml:space="preserve">that </w:t>
      </w:r>
      <w:r w:rsidR="007111E2" w:rsidRPr="009F5C31">
        <w:rPr>
          <w:rFonts w:eastAsia="ヒラギノ角ゴ Pro W3"/>
          <w:color w:val="000000"/>
          <w:sz w:val="24"/>
          <w:szCs w:val="24"/>
        </w:rPr>
        <w:t>were obtained from the Soil Survey Geographic Database (SSURGO). Following Biome-BGC simulations, annual ANPP for each species was calculated from daily sums of carbon accumulated and stored in vegetation foliage and stem pools</w:t>
      </w:r>
      <w:ins w:id="145" w:author="Alec Kretchun" w:date="2017-04-05T09:31:00Z">
        <w:r w:rsidR="00991CB6">
          <w:rPr>
            <w:rFonts w:eastAsia="ヒラギノ角ゴ Pro W3"/>
            <w:color w:val="000000"/>
            <w:sz w:val="24"/>
            <w:szCs w:val="24"/>
          </w:rPr>
          <w:t xml:space="preserve"> (See</w:t>
        </w:r>
      </w:ins>
      <w:ins w:id="146" w:author="Alec Kretchun" w:date="2017-04-05T09:33:00Z">
        <w:r w:rsidR="00991CB6">
          <w:rPr>
            <w:rFonts w:eastAsia="ヒラギノ角ゴ Pro W3"/>
            <w:color w:val="000000"/>
            <w:sz w:val="24"/>
            <w:szCs w:val="24"/>
          </w:rPr>
          <w:t xml:space="preserve"> section 5.1</w:t>
        </w:r>
        <w:proofErr w:type="gramStart"/>
        <w:r w:rsidR="00991CB6">
          <w:rPr>
            <w:rFonts w:eastAsia="ヒラギノ角ゴ Pro W3"/>
            <w:color w:val="000000"/>
            <w:sz w:val="24"/>
            <w:szCs w:val="24"/>
          </w:rPr>
          <w:t>)</w:t>
        </w:r>
      </w:ins>
      <w:ins w:id="147" w:author="Alec Kretchun" w:date="2017-04-05T09:31:00Z">
        <w:r w:rsidR="00991CB6">
          <w:rPr>
            <w:rFonts w:eastAsia="ヒラギノ角ゴ Pro W3"/>
            <w:color w:val="000000"/>
            <w:sz w:val="24"/>
            <w:szCs w:val="24"/>
          </w:rPr>
          <w:t xml:space="preserve"> </w:t>
        </w:r>
      </w:ins>
      <w:r w:rsidR="007111E2" w:rsidRPr="009F5C31">
        <w:rPr>
          <w:rFonts w:eastAsia="ヒラギノ角ゴ Pro W3"/>
          <w:color w:val="000000"/>
          <w:sz w:val="24"/>
          <w:szCs w:val="24"/>
        </w:rPr>
        <w:t>.</w:t>
      </w:r>
      <w:proofErr w:type="gramEnd"/>
      <w:r w:rsidR="007111E2" w:rsidRPr="009F5C31">
        <w:rPr>
          <w:rFonts w:eastAsia="ヒラギノ角ゴ Pro W3"/>
          <w:color w:val="000000"/>
          <w:sz w:val="24"/>
          <w:szCs w:val="24"/>
        </w:rPr>
        <w:t xml:space="preserve"> </w:t>
      </w:r>
    </w:p>
    <w:p w14:paraId="6A51D961" w14:textId="59975FE3" w:rsidR="007111E2" w:rsidRDefault="001038C6" w:rsidP="007111E2">
      <w:pPr>
        <w:tabs>
          <w:tab w:val="left" w:pos="360"/>
          <w:tab w:val="left" w:pos="432"/>
        </w:tabs>
        <w:contextualSpacing/>
        <w:rPr>
          <w:rFonts w:eastAsia="ヒラギノ角ゴ Pro W3"/>
          <w:color w:val="000000"/>
          <w:sz w:val="24"/>
          <w:szCs w:val="24"/>
        </w:rPr>
      </w:pPr>
      <w:ins w:id="148" w:author="Shinneman, Douglas" w:date="2017-04-04T13:40:00Z">
        <w:r>
          <w:rPr>
            <w:rFonts w:eastAsia="ヒラギノ角ゴ Pro W3"/>
            <w:b/>
            <w:i/>
            <w:color w:val="000000"/>
            <w:sz w:val="24"/>
            <w:szCs w:val="24"/>
          </w:rPr>
          <w:tab/>
        </w:r>
      </w:ins>
      <w:r w:rsidR="007111E2" w:rsidRPr="001038C6">
        <w:rPr>
          <w:rFonts w:eastAsia="ヒラギノ角ゴ Pro W3"/>
          <w:i/>
          <w:color w:val="000000"/>
          <w:sz w:val="24"/>
          <w:szCs w:val="24"/>
        </w:rPr>
        <w:t>Probabilities of Establishment and Mortality:</w:t>
      </w:r>
      <w:r w:rsidR="007111E2" w:rsidRPr="00B8024B">
        <w:rPr>
          <w:rFonts w:eastAsia="ヒラギノ角ゴ Pro W3"/>
          <w:b/>
          <w:color w:val="000000"/>
          <w:sz w:val="24"/>
          <w:szCs w:val="24"/>
        </w:rPr>
        <w:t xml:space="preserve"> </w:t>
      </w:r>
      <w:r w:rsidR="007111E2">
        <w:rPr>
          <w:rFonts w:eastAsia="ヒラギノ角ゴ Pro W3"/>
          <w:color w:val="000000"/>
          <w:sz w:val="24"/>
          <w:szCs w:val="24"/>
        </w:rPr>
        <w:t xml:space="preserve"> </w:t>
      </w:r>
      <w:r w:rsidR="007111E2" w:rsidRPr="009F5C31">
        <w:rPr>
          <w:rFonts w:eastAsia="ヒラギノ角ゴ Pro W3"/>
          <w:color w:val="000000"/>
          <w:sz w:val="24"/>
          <w:szCs w:val="24"/>
        </w:rPr>
        <w:t xml:space="preserve">Within </w:t>
      </w:r>
      <w:r w:rsidR="007111E2">
        <w:rPr>
          <w:rFonts w:eastAsia="ヒラギノ角ゴ Pro W3"/>
          <w:color w:val="000000"/>
          <w:sz w:val="24"/>
          <w:szCs w:val="24"/>
        </w:rPr>
        <w:t xml:space="preserve">the </w:t>
      </w:r>
      <w:r w:rsidR="007111E2" w:rsidRPr="009F5C31">
        <w:rPr>
          <w:rFonts w:eastAsia="ヒラギノ角ゴ Pro W3"/>
          <w:color w:val="000000"/>
          <w:sz w:val="24"/>
          <w:szCs w:val="24"/>
        </w:rPr>
        <w:t>Biomass Succession</w:t>
      </w:r>
      <w:r w:rsidR="007111E2">
        <w:rPr>
          <w:rFonts w:eastAsia="ヒラギノ角ゴ Pro W3"/>
          <w:color w:val="000000"/>
          <w:sz w:val="24"/>
          <w:szCs w:val="24"/>
        </w:rPr>
        <w:t xml:space="preserve"> extension</w:t>
      </w:r>
      <w:r w:rsidR="007111E2" w:rsidRPr="009F5C31">
        <w:rPr>
          <w:rFonts w:eastAsia="ヒラギノ角ゴ Pro W3"/>
          <w:color w:val="000000"/>
          <w:sz w:val="24"/>
          <w:szCs w:val="24"/>
        </w:rPr>
        <w:t>, probability of establishment (Pest) defines how likely a species is to successfully e</w:t>
      </w:r>
      <w:r w:rsidR="007111E2">
        <w:rPr>
          <w:rFonts w:eastAsia="ヒラギノ角ゴ Pro W3"/>
          <w:color w:val="000000"/>
          <w:sz w:val="24"/>
          <w:szCs w:val="24"/>
        </w:rPr>
        <w:t>stablish given the climate and soil</w:t>
      </w:r>
      <w:r w:rsidR="007111E2" w:rsidRPr="009F5C31">
        <w:rPr>
          <w:rFonts w:eastAsia="ヒラギノ角ゴ Pro W3"/>
          <w:color w:val="000000"/>
          <w:sz w:val="24"/>
          <w:szCs w:val="24"/>
        </w:rPr>
        <w:t xml:space="preserve"> conditions</w:t>
      </w:r>
      <w:r w:rsidR="007111E2">
        <w:rPr>
          <w:rFonts w:eastAsia="ヒラギノ角ゴ Pro W3"/>
          <w:color w:val="000000"/>
          <w:sz w:val="24"/>
          <w:szCs w:val="24"/>
        </w:rPr>
        <w:t xml:space="preserve"> delineated by e</w:t>
      </w:r>
      <w:r w:rsidR="007111E2" w:rsidRPr="009F5C31">
        <w:rPr>
          <w:rFonts w:eastAsia="ヒラギノ角ゴ Pro W3"/>
          <w:color w:val="000000"/>
          <w:sz w:val="24"/>
          <w:szCs w:val="24"/>
        </w:rPr>
        <w:t>coregion and</w:t>
      </w:r>
      <w:r w:rsidR="007111E2">
        <w:rPr>
          <w:rFonts w:eastAsia="ヒラギノ角ゴ Pro W3"/>
          <w:color w:val="000000"/>
          <w:sz w:val="24"/>
          <w:szCs w:val="24"/>
        </w:rPr>
        <w:t xml:space="preserve"> can change for each </w:t>
      </w:r>
      <w:r w:rsidR="007111E2" w:rsidRPr="009F5C31">
        <w:rPr>
          <w:rFonts w:eastAsia="ヒラギノ角ゴ Pro W3"/>
          <w:color w:val="000000"/>
          <w:sz w:val="24"/>
          <w:szCs w:val="24"/>
        </w:rPr>
        <w:t xml:space="preserve">time step. </w:t>
      </w:r>
      <w:commentRangeStart w:id="149"/>
      <w:r w:rsidR="007111E2">
        <w:rPr>
          <w:rFonts w:eastAsia="ヒラギノ角ゴ Pro W3"/>
          <w:color w:val="000000"/>
          <w:sz w:val="24"/>
          <w:szCs w:val="24"/>
        </w:rPr>
        <w:t xml:space="preserve">We used </w:t>
      </w:r>
      <w:r w:rsidR="007111E2" w:rsidRPr="009F5C31">
        <w:rPr>
          <w:rFonts w:eastAsia="ヒラギノ角ゴ Pro W3"/>
          <w:color w:val="000000"/>
          <w:sz w:val="24"/>
          <w:szCs w:val="24"/>
        </w:rPr>
        <w:t xml:space="preserve">non-parametric </w:t>
      </w:r>
      <w:r w:rsidR="007111E2">
        <w:rPr>
          <w:rFonts w:eastAsia="ヒラギノ角ゴ Pro W3"/>
          <w:color w:val="000000"/>
          <w:sz w:val="24"/>
          <w:szCs w:val="24"/>
        </w:rPr>
        <w:t xml:space="preserve">multiplicative </w:t>
      </w:r>
      <w:r w:rsidR="007111E2" w:rsidRPr="009F5C31">
        <w:rPr>
          <w:rFonts w:eastAsia="ヒラギノ角ゴ Pro W3"/>
          <w:color w:val="000000"/>
          <w:sz w:val="24"/>
          <w:szCs w:val="24"/>
        </w:rPr>
        <w:t xml:space="preserve">regression </w:t>
      </w:r>
      <w:r w:rsidR="007111E2">
        <w:rPr>
          <w:rFonts w:eastAsia="ヒラギノ角ゴ Pro W3"/>
          <w:color w:val="000000"/>
          <w:sz w:val="24"/>
          <w:szCs w:val="24"/>
        </w:rPr>
        <w:t>(</w:t>
      </w:r>
      <w:r w:rsidR="007111E2" w:rsidRPr="002765B5">
        <w:rPr>
          <w:rFonts w:eastAsia="ヒラギノ角ゴ Pro W3"/>
          <w:color w:val="000000"/>
          <w:sz w:val="24"/>
          <w:szCs w:val="24"/>
        </w:rPr>
        <w:t>NPMR, McCune 2006) to</w:t>
      </w:r>
      <w:r w:rsidR="007111E2" w:rsidRPr="009F5C31">
        <w:rPr>
          <w:rFonts w:eastAsia="ヒラギノ角ゴ Pro W3"/>
          <w:color w:val="000000"/>
          <w:sz w:val="24"/>
          <w:szCs w:val="24"/>
        </w:rPr>
        <w:t xml:space="preserve"> </w:t>
      </w:r>
      <w:r w:rsidR="007111E2">
        <w:rPr>
          <w:rFonts w:eastAsia="ヒラギノ角ゴ Pro W3"/>
          <w:color w:val="000000"/>
          <w:sz w:val="24"/>
          <w:szCs w:val="24"/>
        </w:rPr>
        <w:t xml:space="preserve">develop climate niche models and </w:t>
      </w:r>
      <w:r w:rsidR="007111E2" w:rsidRPr="009F5C31">
        <w:rPr>
          <w:rFonts w:eastAsia="ヒラギノ角ゴ Pro W3"/>
          <w:color w:val="000000"/>
          <w:sz w:val="24"/>
          <w:szCs w:val="24"/>
        </w:rPr>
        <w:t>define</w:t>
      </w:r>
      <w:r w:rsidR="007111E2">
        <w:rPr>
          <w:rFonts w:eastAsia="ヒラギノ角ゴ Pro W3"/>
          <w:color w:val="000000"/>
          <w:sz w:val="24"/>
          <w:szCs w:val="24"/>
        </w:rPr>
        <w:t>d</w:t>
      </w:r>
      <w:r w:rsidR="007111E2" w:rsidRPr="009F5C31">
        <w:rPr>
          <w:rFonts w:eastAsia="ヒラギノ角ゴ Pro W3"/>
          <w:color w:val="000000"/>
          <w:sz w:val="24"/>
          <w:szCs w:val="24"/>
        </w:rPr>
        <w:t xml:space="preserve"> Pest for each species. </w:t>
      </w:r>
      <w:r w:rsidR="007111E2">
        <w:rPr>
          <w:rFonts w:eastAsia="ヒラギノ角ゴ Pro W3"/>
          <w:color w:val="000000"/>
          <w:sz w:val="24"/>
          <w:szCs w:val="24"/>
        </w:rPr>
        <w:t>The NPMR models for each species were developed using known presence and absence locations of each species as the response variable, and m</w:t>
      </w:r>
      <w:r w:rsidR="007111E2" w:rsidRPr="009F5C31">
        <w:rPr>
          <w:rFonts w:eastAsia="ヒラギノ角ゴ Pro W3"/>
          <w:color w:val="000000"/>
          <w:sz w:val="24"/>
          <w:szCs w:val="24"/>
        </w:rPr>
        <w:t xml:space="preserve">onthly climate </w:t>
      </w:r>
      <w:r w:rsidR="007111E2">
        <w:rPr>
          <w:rFonts w:eastAsia="ヒラギノ角ゴ Pro W3"/>
          <w:color w:val="000000"/>
          <w:sz w:val="24"/>
          <w:szCs w:val="24"/>
        </w:rPr>
        <w:t>variables as predictor variables (</w:t>
      </w:r>
      <w:r w:rsidR="007111E2" w:rsidRPr="00140476">
        <w:rPr>
          <w:rFonts w:eastAsia="ヒラギノ角ゴ Pro W3"/>
          <w:color w:val="000000"/>
          <w:sz w:val="24"/>
          <w:szCs w:val="24"/>
          <w:highlight w:val="yellow"/>
        </w:rPr>
        <w:t>Table X</w:t>
      </w:r>
      <w:r w:rsidR="007111E2">
        <w:rPr>
          <w:rFonts w:eastAsia="ヒラギノ角ゴ Pro W3"/>
          <w:color w:val="000000"/>
          <w:sz w:val="24"/>
          <w:szCs w:val="24"/>
        </w:rPr>
        <w:t xml:space="preserve">).  </w:t>
      </w:r>
      <w:commentRangeEnd w:id="149"/>
      <w:r w:rsidR="00435682">
        <w:rPr>
          <w:rStyle w:val="CommentReference"/>
        </w:rPr>
        <w:commentReference w:id="149"/>
      </w:r>
      <w:r w:rsidR="007111E2">
        <w:rPr>
          <w:rFonts w:eastAsia="ヒラギノ角ゴ Pro W3"/>
          <w:color w:val="000000"/>
          <w:sz w:val="24"/>
          <w:szCs w:val="24"/>
        </w:rPr>
        <w:t>The final NPMR climate niche models were then used with contemporary and future GCM climate inputs to predict species occurrence probabilities for each cell in the model under different climate scenarios.  These probability estimates were then spatially-averaged for each of the 13 ecoregions, and utilized as</w:t>
      </w:r>
      <w:r w:rsidR="007111E2" w:rsidRPr="009F5C31">
        <w:rPr>
          <w:rFonts w:eastAsia="ヒラギノ角ゴ Pro W3"/>
          <w:color w:val="000000"/>
          <w:sz w:val="24"/>
          <w:szCs w:val="24"/>
        </w:rPr>
        <w:t xml:space="preserve">s Pest values within LANDIS-II. </w:t>
      </w:r>
      <w:r w:rsidR="007111E2">
        <w:rPr>
          <w:rFonts w:eastAsia="ヒラギノ角ゴ Pro W3"/>
          <w:color w:val="000000"/>
          <w:sz w:val="24"/>
          <w:szCs w:val="24"/>
        </w:rPr>
        <w:t xml:space="preserve"> </w:t>
      </w:r>
    </w:p>
    <w:p w14:paraId="610D3E72" w14:textId="62B3FA29" w:rsidR="007111E2" w:rsidRPr="009F5C31" w:rsidRDefault="007111E2" w:rsidP="007111E2">
      <w:pPr>
        <w:tabs>
          <w:tab w:val="left" w:pos="360"/>
          <w:tab w:val="left" w:pos="432"/>
        </w:tabs>
        <w:contextualSpacing/>
        <w:rPr>
          <w:rFonts w:eastAsia="ヒラギノ角ゴ Pro W3"/>
          <w:color w:val="000000"/>
          <w:sz w:val="24"/>
          <w:szCs w:val="24"/>
        </w:rPr>
      </w:pPr>
      <w:r>
        <w:rPr>
          <w:rFonts w:eastAsia="ヒラギノ角ゴ Pro W3"/>
          <w:color w:val="000000"/>
          <w:sz w:val="24"/>
          <w:szCs w:val="24"/>
        </w:rPr>
        <w:tab/>
      </w:r>
      <w:ins w:id="150" w:author="Shinneman, Douglas" w:date="2017-04-05T09:28:00Z">
        <w:r w:rsidR="000A4747">
          <w:rPr>
            <w:rFonts w:eastAsia="ヒラギノ角ゴ Pro W3"/>
            <w:color w:val="000000"/>
            <w:sz w:val="24"/>
            <w:szCs w:val="24"/>
          </w:rPr>
          <w:t>The probability of mortality (</w:t>
        </w:r>
      </w:ins>
      <w:moveToRangeStart w:id="151" w:author="Shinneman, Douglas" w:date="2017-04-05T09:28:00Z" w:name="move479147823"/>
      <w:commentRangeStart w:id="152"/>
      <w:commentRangeStart w:id="153"/>
      <w:proofErr w:type="spellStart"/>
      <w:moveTo w:id="154" w:author="Shinneman, Douglas" w:date="2017-04-05T09:28:00Z">
        <w:r w:rsidR="000A4747">
          <w:rPr>
            <w:rFonts w:eastAsia="ヒラギノ角ゴ Pro W3"/>
            <w:color w:val="000000"/>
            <w:sz w:val="24"/>
            <w:szCs w:val="24"/>
          </w:rPr>
          <w:t>Pmort</w:t>
        </w:r>
      </w:moveTo>
      <w:proofErr w:type="spellEnd"/>
      <w:ins w:id="155" w:author="Shinneman, Douglas" w:date="2017-04-05T09:28:00Z">
        <w:r w:rsidR="000A4747">
          <w:rPr>
            <w:rFonts w:eastAsia="ヒラギノ角ゴ Pro W3"/>
            <w:color w:val="000000"/>
            <w:sz w:val="24"/>
            <w:szCs w:val="24"/>
          </w:rPr>
          <w:t>)</w:t>
        </w:r>
      </w:ins>
      <w:moveTo w:id="156" w:author="Shinneman, Douglas" w:date="2017-04-05T09:28:00Z">
        <w:r w:rsidR="000A4747">
          <w:rPr>
            <w:rFonts w:eastAsia="ヒラギノ角ゴ Pro W3"/>
            <w:color w:val="000000"/>
            <w:sz w:val="24"/>
            <w:szCs w:val="24"/>
          </w:rPr>
          <w:t xml:space="preserve"> wa</w:t>
        </w:r>
        <w:r w:rsidR="000A4747" w:rsidRPr="009F5C31">
          <w:rPr>
            <w:rFonts w:eastAsia="ヒラギノ角ゴ Pro W3"/>
            <w:color w:val="000000"/>
            <w:sz w:val="24"/>
            <w:szCs w:val="24"/>
          </w:rPr>
          <w:t>s defined for each ecoregion</w:t>
        </w:r>
        <w:r w:rsidR="000A4747">
          <w:rPr>
            <w:rFonts w:eastAsia="ヒラギノ角ゴ Pro W3"/>
            <w:color w:val="000000"/>
            <w:sz w:val="24"/>
            <w:szCs w:val="24"/>
          </w:rPr>
          <w:t xml:space="preserve">, </w:t>
        </w:r>
        <w:r w:rsidR="000A4747" w:rsidRPr="009F5C31">
          <w:rPr>
            <w:rFonts w:eastAsia="ヒラギノ角ゴ Pro W3"/>
            <w:color w:val="000000"/>
            <w:sz w:val="24"/>
            <w:szCs w:val="24"/>
          </w:rPr>
          <w:t>species</w:t>
        </w:r>
        <w:r w:rsidR="000A4747">
          <w:rPr>
            <w:rFonts w:eastAsia="ヒラギノ角ゴ Pro W3"/>
            <w:color w:val="000000"/>
            <w:sz w:val="24"/>
            <w:szCs w:val="24"/>
          </w:rPr>
          <w:t xml:space="preserve">, and </w:t>
        </w:r>
        <w:r w:rsidR="000A4747" w:rsidRPr="009F5C31">
          <w:rPr>
            <w:rFonts w:eastAsia="ヒラギノ角ゴ Pro W3"/>
            <w:color w:val="000000"/>
            <w:sz w:val="24"/>
            <w:szCs w:val="24"/>
          </w:rPr>
          <w:t xml:space="preserve">time step </w:t>
        </w:r>
        <w:r w:rsidR="000A4747">
          <w:rPr>
            <w:rFonts w:eastAsia="ヒラギノ角ゴ Pro W3"/>
            <w:color w:val="000000"/>
            <w:sz w:val="24"/>
            <w:szCs w:val="24"/>
          </w:rPr>
          <w:t xml:space="preserve">and ranged </w:t>
        </w:r>
        <w:r w:rsidR="000A4747" w:rsidRPr="009F5C31">
          <w:rPr>
            <w:rFonts w:eastAsia="ヒラギノ角ゴ Pro W3"/>
            <w:color w:val="000000"/>
            <w:sz w:val="24"/>
            <w:szCs w:val="24"/>
          </w:rPr>
          <w:t>from 0-1.0</w:t>
        </w:r>
        <w:r w:rsidR="000A4747">
          <w:rPr>
            <w:rFonts w:eastAsia="ヒラギノ角ゴ Pro W3"/>
            <w:color w:val="000000"/>
            <w:sz w:val="24"/>
            <w:szCs w:val="24"/>
          </w:rPr>
          <w:t xml:space="preserve">.  It was </w:t>
        </w:r>
        <w:r w:rsidR="000A4747" w:rsidRPr="009F5C31">
          <w:rPr>
            <w:rFonts w:eastAsia="ヒラギノ角ゴ Pro W3"/>
            <w:color w:val="000000"/>
            <w:sz w:val="24"/>
            <w:szCs w:val="24"/>
          </w:rPr>
          <w:t xml:space="preserve">calculated based on projections of CWD produced by </w:t>
        </w:r>
        <w:r w:rsidR="000A4747">
          <w:rPr>
            <w:rFonts w:eastAsia="ヒラギノ角ゴ Pro W3"/>
            <w:color w:val="000000"/>
            <w:sz w:val="24"/>
            <w:szCs w:val="24"/>
          </w:rPr>
          <w:t xml:space="preserve">the </w:t>
        </w:r>
        <w:r w:rsidR="000A4747" w:rsidRPr="009F5C31">
          <w:rPr>
            <w:rFonts w:eastAsia="ヒラギノ角ゴ Pro W3"/>
            <w:color w:val="000000"/>
            <w:sz w:val="24"/>
            <w:szCs w:val="24"/>
          </w:rPr>
          <w:t xml:space="preserve">BCM for our selected GCM model projections. </w:t>
        </w:r>
        <w:r w:rsidR="000A4747">
          <w:rPr>
            <w:rFonts w:eastAsia="ヒラギノ角ゴ Pro W3"/>
            <w:color w:val="000000"/>
            <w:sz w:val="24"/>
            <w:szCs w:val="24"/>
          </w:rPr>
          <w:t xml:space="preserve">Therefore, </w:t>
        </w:r>
        <w:proofErr w:type="spellStart"/>
        <w:r w:rsidR="000A4747" w:rsidRPr="009F5C31">
          <w:rPr>
            <w:rFonts w:eastAsia="ヒラギノ角ゴ Pro W3"/>
            <w:color w:val="000000"/>
            <w:sz w:val="24"/>
            <w:szCs w:val="24"/>
          </w:rPr>
          <w:t>Pmort</w:t>
        </w:r>
        <w:proofErr w:type="spellEnd"/>
        <w:r w:rsidR="000A4747" w:rsidRPr="009F5C31">
          <w:rPr>
            <w:rFonts w:eastAsia="ヒラギノ角ゴ Pro W3"/>
            <w:color w:val="000000"/>
            <w:sz w:val="24"/>
            <w:szCs w:val="24"/>
          </w:rPr>
          <w:t xml:space="preserve"> reflect</w:t>
        </w:r>
        <w:r w:rsidR="000A4747">
          <w:rPr>
            <w:rFonts w:eastAsia="ヒラギノ角ゴ Pro W3"/>
            <w:color w:val="000000"/>
            <w:sz w:val="24"/>
            <w:szCs w:val="24"/>
          </w:rPr>
          <w:t>ed</w:t>
        </w:r>
        <w:r w:rsidR="000A4747" w:rsidRPr="009F5C31">
          <w:rPr>
            <w:rFonts w:eastAsia="ヒラギノ角ゴ Pro W3"/>
            <w:color w:val="000000"/>
            <w:sz w:val="24"/>
            <w:szCs w:val="24"/>
          </w:rPr>
          <w:t xml:space="preserve"> </w:t>
        </w:r>
        <w:r w:rsidR="000A4747">
          <w:rPr>
            <w:rFonts w:eastAsia="ヒラギノ角ゴ Pro W3"/>
            <w:color w:val="000000"/>
            <w:sz w:val="24"/>
            <w:szCs w:val="24"/>
          </w:rPr>
          <w:t xml:space="preserve">climate change and </w:t>
        </w:r>
        <w:r w:rsidR="000A4747" w:rsidRPr="009F5C31">
          <w:rPr>
            <w:rFonts w:eastAsia="ヒラギノ角ゴ Pro W3"/>
            <w:color w:val="000000"/>
            <w:sz w:val="24"/>
            <w:szCs w:val="24"/>
          </w:rPr>
          <w:t xml:space="preserve">the influence of topography and elevation on climate-related mortality. </w:t>
        </w:r>
        <w:r w:rsidR="000A4747">
          <w:rPr>
            <w:rFonts w:eastAsia="ヒラギノ角ゴ Pro W3"/>
            <w:color w:val="000000"/>
            <w:sz w:val="24"/>
            <w:szCs w:val="24"/>
          </w:rPr>
          <w:t xml:space="preserve"> </w:t>
        </w:r>
        <w:commentRangeEnd w:id="152"/>
        <w:r w:rsidR="000A4747">
          <w:rPr>
            <w:rStyle w:val="CommentReference"/>
          </w:rPr>
          <w:commentReference w:id="152"/>
        </w:r>
      </w:moveTo>
      <w:moveToRangeEnd w:id="151"/>
      <w:commentRangeEnd w:id="153"/>
      <w:r w:rsidR="00EA5B15">
        <w:rPr>
          <w:rStyle w:val="CommentReference"/>
        </w:rPr>
        <w:commentReference w:id="153"/>
      </w:r>
      <w:ins w:id="157" w:author="Shinneman, Douglas" w:date="2017-04-05T09:28:00Z">
        <w:r w:rsidR="000A4747">
          <w:rPr>
            <w:rFonts w:eastAsia="ヒラギノ角ゴ Pro W3"/>
            <w:color w:val="000000"/>
            <w:sz w:val="24"/>
            <w:szCs w:val="24"/>
          </w:rPr>
          <w:t xml:space="preserve">For aspen, </w:t>
        </w:r>
      </w:ins>
      <w:del w:id="158" w:author="Shinneman, Douglas" w:date="2017-04-05T09:29:00Z">
        <w:r w:rsidDel="000A4747">
          <w:rPr>
            <w:rFonts w:eastAsia="ヒラギノ角ゴ Pro W3"/>
            <w:color w:val="000000"/>
            <w:sz w:val="24"/>
            <w:szCs w:val="24"/>
          </w:rPr>
          <w:delText>W</w:delText>
        </w:r>
      </w:del>
      <w:ins w:id="159" w:author="Shinneman, Douglas" w:date="2017-04-05T09:29:00Z">
        <w:r w:rsidR="000A4747">
          <w:rPr>
            <w:rFonts w:eastAsia="ヒラギノ角ゴ Pro W3"/>
            <w:color w:val="000000"/>
            <w:sz w:val="24"/>
            <w:szCs w:val="24"/>
          </w:rPr>
          <w:t>w</w:t>
        </w:r>
      </w:ins>
      <w:r w:rsidRPr="009F5C31">
        <w:rPr>
          <w:rFonts w:eastAsia="ヒラギノ角ゴ Pro W3"/>
          <w:color w:val="000000"/>
          <w:sz w:val="24"/>
          <w:szCs w:val="24"/>
        </w:rPr>
        <w:t xml:space="preserve">e implemented a simple threshold approach for inducing </w:t>
      </w:r>
      <w:del w:id="160" w:author="Shinneman, Douglas" w:date="2017-04-05T09:29:00Z">
        <w:r w:rsidRPr="009F5C31" w:rsidDel="000A4747">
          <w:rPr>
            <w:rFonts w:eastAsia="ヒラギノ角ゴ Pro W3"/>
            <w:color w:val="000000"/>
            <w:sz w:val="24"/>
            <w:szCs w:val="24"/>
          </w:rPr>
          <w:delText xml:space="preserve">aspen </w:delText>
        </w:r>
      </w:del>
      <w:r w:rsidRPr="009F5C31">
        <w:rPr>
          <w:rFonts w:eastAsia="ヒラギノ角ゴ Pro W3"/>
          <w:color w:val="000000"/>
          <w:sz w:val="24"/>
          <w:szCs w:val="24"/>
        </w:rPr>
        <w:t xml:space="preserve">cohort mortality, which </w:t>
      </w:r>
      <w:r>
        <w:rPr>
          <w:rFonts w:eastAsia="ヒラギノ角ゴ Pro W3"/>
          <w:color w:val="000000"/>
          <w:sz w:val="24"/>
          <w:szCs w:val="24"/>
        </w:rPr>
        <w:t xml:space="preserve">was </w:t>
      </w:r>
      <w:r w:rsidRPr="009F5C31">
        <w:rPr>
          <w:rFonts w:eastAsia="ヒラギノ角ゴ Pro W3"/>
          <w:color w:val="000000"/>
          <w:sz w:val="24"/>
          <w:szCs w:val="24"/>
        </w:rPr>
        <w:t xml:space="preserve">used to simulate both partial clone (i.e. </w:t>
      </w:r>
      <w:r>
        <w:rPr>
          <w:rFonts w:eastAsia="ヒラギノ角ゴ Pro W3"/>
          <w:color w:val="000000"/>
          <w:sz w:val="24"/>
          <w:szCs w:val="24"/>
        </w:rPr>
        <w:t>aboveground stem</w:t>
      </w:r>
      <w:r w:rsidRPr="009F5C31">
        <w:rPr>
          <w:rFonts w:eastAsia="ヒラギノ角ゴ Pro W3"/>
          <w:color w:val="000000"/>
          <w:sz w:val="24"/>
          <w:szCs w:val="24"/>
        </w:rPr>
        <w:t xml:space="preserve">) mortality and </w:t>
      </w:r>
      <w:r>
        <w:rPr>
          <w:rFonts w:eastAsia="ヒラギノ角ゴ Pro W3"/>
          <w:color w:val="000000"/>
          <w:sz w:val="24"/>
          <w:szCs w:val="24"/>
        </w:rPr>
        <w:t xml:space="preserve">full </w:t>
      </w:r>
      <w:r w:rsidRPr="009F5C31">
        <w:rPr>
          <w:rFonts w:eastAsia="ヒラギノ角ゴ Pro W3"/>
          <w:color w:val="000000"/>
          <w:sz w:val="24"/>
          <w:szCs w:val="24"/>
        </w:rPr>
        <w:t>clone mortality</w:t>
      </w:r>
      <w:r>
        <w:rPr>
          <w:rFonts w:eastAsia="ヒラギノ角ゴ Pro W3"/>
          <w:color w:val="000000"/>
          <w:sz w:val="24"/>
          <w:szCs w:val="24"/>
        </w:rPr>
        <w:t xml:space="preserve">.  This </w:t>
      </w:r>
      <w:r>
        <w:rPr>
          <w:rFonts w:eastAsia="ヒラギノ角ゴ Pro W3"/>
          <w:color w:val="000000"/>
          <w:sz w:val="24"/>
          <w:szCs w:val="24"/>
        </w:rPr>
        <w:lastRenderedPageBreak/>
        <w:t xml:space="preserve">approach assumed </w:t>
      </w:r>
      <w:r w:rsidRPr="009F5C31">
        <w:rPr>
          <w:rFonts w:eastAsia="ヒラギノ角ゴ Pro W3"/>
          <w:color w:val="000000"/>
          <w:sz w:val="24"/>
          <w:szCs w:val="24"/>
        </w:rPr>
        <w:t xml:space="preserve">that </w:t>
      </w:r>
      <w:r>
        <w:rPr>
          <w:rFonts w:eastAsia="ヒラギノ角ゴ Pro W3"/>
          <w:color w:val="000000"/>
          <w:sz w:val="24"/>
          <w:szCs w:val="24"/>
        </w:rPr>
        <w:t xml:space="preserve">aboveground stem aspen </w:t>
      </w:r>
      <w:r w:rsidRPr="009F5C31">
        <w:rPr>
          <w:rFonts w:eastAsia="ヒラギノ角ゴ Pro W3"/>
          <w:color w:val="000000"/>
          <w:sz w:val="24"/>
          <w:szCs w:val="24"/>
        </w:rPr>
        <w:t xml:space="preserve">mortality does not necessarily lead to clone mortality, but if conditions that cause stem mortality persist, clone mortality will eventually occur. </w:t>
      </w:r>
      <w:r>
        <w:rPr>
          <w:rFonts w:eastAsia="ヒラギノ角ゴ Pro W3"/>
          <w:color w:val="000000"/>
          <w:sz w:val="24"/>
          <w:szCs w:val="24"/>
        </w:rPr>
        <w:t xml:space="preserve"> We created a threshold based on </w:t>
      </w:r>
      <w:proofErr w:type="spellStart"/>
      <w:r w:rsidRPr="009F5C31">
        <w:rPr>
          <w:rFonts w:eastAsia="ヒラギノ角ゴ Pro W3"/>
          <w:color w:val="000000"/>
          <w:sz w:val="24"/>
          <w:szCs w:val="24"/>
        </w:rPr>
        <w:t>Anderegg</w:t>
      </w:r>
      <w:proofErr w:type="spellEnd"/>
      <w:r w:rsidRPr="009F5C31">
        <w:rPr>
          <w:rFonts w:eastAsia="ヒラギノ角ゴ Pro W3"/>
          <w:color w:val="000000"/>
          <w:sz w:val="24"/>
          <w:szCs w:val="24"/>
        </w:rPr>
        <w:t xml:space="preserve"> et al</w:t>
      </w:r>
      <w:r>
        <w:rPr>
          <w:rFonts w:eastAsia="ヒラギノ角ゴ Pro W3"/>
          <w:color w:val="000000"/>
          <w:sz w:val="24"/>
          <w:szCs w:val="24"/>
        </w:rPr>
        <w:t>.</w:t>
      </w:r>
      <w:r w:rsidRPr="009F5C31">
        <w:rPr>
          <w:rFonts w:eastAsia="ヒラギノ角ゴ Pro W3"/>
          <w:color w:val="000000"/>
          <w:sz w:val="24"/>
          <w:szCs w:val="24"/>
        </w:rPr>
        <w:t xml:space="preserve"> (2015)</w:t>
      </w:r>
      <w:r>
        <w:rPr>
          <w:rFonts w:eastAsia="ヒラギノ角ゴ Pro W3"/>
          <w:color w:val="000000"/>
          <w:sz w:val="24"/>
          <w:szCs w:val="24"/>
        </w:rPr>
        <w:t>, who</w:t>
      </w:r>
      <w:r w:rsidRPr="009F5C31">
        <w:rPr>
          <w:rFonts w:eastAsia="ヒラギノ角ゴ Pro W3"/>
          <w:color w:val="000000"/>
          <w:sz w:val="24"/>
          <w:szCs w:val="24"/>
        </w:rPr>
        <w:t xml:space="preserve"> modeled </w:t>
      </w:r>
      <w:r>
        <w:rPr>
          <w:rFonts w:eastAsia="ヒラギノ角ゴ Pro W3"/>
          <w:color w:val="000000"/>
          <w:sz w:val="24"/>
          <w:szCs w:val="24"/>
        </w:rPr>
        <w:t xml:space="preserve">a </w:t>
      </w:r>
      <w:r w:rsidRPr="009F5C31">
        <w:rPr>
          <w:rFonts w:eastAsia="ヒラギノ角ゴ Pro W3"/>
          <w:color w:val="000000"/>
          <w:sz w:val="24"/>
          <w:szCs w:val="24"/>
        </w:rPr>
        <w:t>climatic water deficit (CWD) threshold for aspen mortality</w:t>
      </w:r>
      <w:r>
        <w:rPr>
          <w:rFonts w:eastAsia="ヒラギノ角ゴ Pro W3"/>
          <w:color w:val="000000"/>
          <w:sz w:val="24"/>
          <w:szCs w:val="24"/>
        </w:rPr>
        <w:t xml:space="preserve"> </w:t>
      </w:r>
      <w:r w:rsidRPr="009F5C31">
        <w:rPr>
          <w:rFonts w:eastAsia="ヒラギノ角ゴ Pro W3"/>
          <w:color w:val="000000"/>
          <w:sz w:val="24"/>
          <w:szCs w:val="24"/>
        </w:rPr>
        <w:t>linked to moisture deficit-related xylem cavitation</w:t>
      </w:r>
      <w:r>
        <w:rPr>
          <w:rFonts w:eastAsia="ヒラギノ角ゴ Pro W3"/>
          <w:color w:val="000000"/>
          <w:sz w:val="24"/>
          <w:szCs w:val="24"/>
        </w:rPr>
        <w:t xml:space="preserve">.  This </w:t>
      </w:r>
      <w:r w:rsidRPr="009F5C31">
        <w:rPr>
          <w:rFonts w:eastAsia="ヒラギノ角ゴ Pro W3"/>
          <w:color w:val="000000"/>
          <w:sz w:val="24"/>
          <w:szCs w:val="24"/>
        </w:rPr>
        <w:t>hydraulic threshold predict</w:t>
      </w:r>
      <w:r>
        <w:rPr>
          <w:rFonts w:eastAsia="ヒラギノ角ゴ Pro W3"/>
          <w:color w:val="000000"/>
          <w:sz w:val="24"/>
          <w:szCs w:val="24"/>
        </w:rPr>
        <w:t>ed</w:t>
      </w:r>
      <w:r w:rsidRPr="009F5C31">
        <w:rPr>
          <w:rFonts w:eastAsia="ヒラギノ角ゴ Pro W3"/>
          <w:color w:val="000000"/>
          <w:sz w:val="24"/>
          <w:szCs w:val="24"/>
        </w:rPr>
        <w:t xml:space="preserve"> regional patterns of tree mortality with 75% accuracy</w:t>
      </w:r>
      <w:r>
        <w:rPr>
          <w:rFonts w:eastAsia="ヒラギノ角ゴ Pro W3"/>
          <w:color w:val="000000"/>
          <w:sz w:val="24"/>
          <w:szCs w:val="24"/>
        </w:rPr>
        <w:t xml:space="preserve"> in both </w:t>
      </w:r>
      <w:r w:rsidRPr="009F5C31">
        <w:rPr>
          <w:rFonts w:eastAsia="ヒラギノ角ゴ Pro W3"/>
          <w:color w:val="000000"/>
          <w:sz w:val="24"/>
          <w:szCs w:val="24"/>
        </w:rPr>
        <w:t>field plots and mortality maps derived from Landsat imagery</w:t>
      </w:r>
      <w:r>
        <w:rPr>
          <w:rFonts w:eastAsia="ヒラギノ角ゴ Pro W3"/>
          <w:color w:val="000000"/>
          <w:sz w:val="24"/>
          <w:szCs w:val="24"/>
        </w:rPr>
        <w:t xml:space="preserve"> (</w:t>
      </w:r>
      <w:proofErr w:type="spellStart"/>
      <w:r>
        <w:rPr>
          <w:rFonts w:eastAsia="ヒラギノ角ゴ Pro W3"/>
          <w:color w:val="000000"/>
          <w:sz w:val="24"/>
          <w:szCs w:val="24"/>
        </w:rPr>
        <w:t>Anderegg</w:t>
      </w:r>
      <w:proofErr w:type="spellEnd"/>
      <w:r>
        <w:rPr>
          <w:rFonts w:eastAsia="ヒラギノ角ゴ Pro W3"/>
          <w:color w:val="000000"/>
          <w:sz w:val="24"/>
          <w:szCs w:val="24"/>
        </w:rPr>
        <w:t xml:space="preserve"> et al. 2015</w:t>
      </w:r>
      <w:r w:rsidRPr="009D20CF">
        <w:rPr>
          <w:rFonts w:eastAsia="ヒラギノ角ゴ Pro W3"/>
          <w:color w:val="000000"/>
          <w:sz w:val="24"/>
          <w:szCs w:val="24"/>
        </w:rPr>
        <w:t xml:space="preserve">).  </w:t>
      </w:r>
      <w:r>
        <w:rPr>
          <w:rFonts w:eastAsia="ヒラギノ角ゴ Pro W3"/>
          <w:color w:val="000000"/>
          <w:sz w:val="24"/>
          <w:szCs w:val="24"/>
        </w:rPr>
        <w:t xml:space="preserve">We used an annual </w:t>
      </w:r>
      <w:ins w:id="161" w:author="Alec Kretchun" w:date="2017-04-05T10:07:00Z">
        <w:r w:rsidR="00EA5B15">
          <w:rPr>
            <w:rFonts w:eastAsia="ヒラギノ角ゴ Pro W3"/>
            <w:color w:val="000000"/>
            <w:sz w:val="24"/>
            <w:szCs w:val="24"/>
          </w:rPr>
          <w:t xml:space="preserve">cumulative </w:t>
        </w:r>
      </w:ins>
      <w:r>
        <w:rPr>
          <w:rFonts w:eastAsia="ヒラギノ角ゴ Pro W3"/>
          <w:color w:val="000000"/>
          <w:sz w:val="24"/>
          <w:szCs w:val="24"/>
        </w:rPr>
        <w:t>threshold of 700 mm CWD and added a p</w:t>
      </w:r>
      <w:r w:rsidRPr="009F5C31">
        <w:rPr>
          <w:rFonts w:eastAsia="ヒラギノ角ゴ Pro W3"/>
          <w:color w:val="000000"/>
          <w:sz w:val="24"/>
          <w:szCs w:val="24"/>
        </w:rPr>
        <w:t>robability of mortality (</w:t>
      </w:r>
      <w:proofErr w:type="spellStart"/>
      <w:r w:rsidRPr="009F5C31">
        <w:rPr>
          <w:rFonts w:eastAsia="ヒラギノ角ゴ Pro W3"/>
          <w:color w:val="000000"/>
          <w:sz w:val="24"/>
          <w:szCs w:val="24"/>
        </w:rPr>
        <w:t>Pmort</w:t>
      </w:r>
      <w:proofErr w:type="spellEnd"/>
      <w:r w:rsidRPr="009F5C31">
        <w:rPr>
          <w:rFonts w:eastAsia="ヒラギノ角ゴ Pro W3"/>
          <w:color w:val="000000"/>
          <w:sz w:val="24"/>
          <w:szCs w:val="24"/>
        </w:rPr>
        <w:t xml:space="preserve">) </w:t>
      </w:r>
      <w:r>
        <w:rPr>
          <w:rFonts w:eastAsia="ヒラギノ角ゴ Pro W3"/>
          <w:color w:val="000000"/>
          <w:sz w:val="24"/>
          <w:szCs w:val="24"/>
        </w:rPr>
        <w:t xml:space="preserve">to the </w:t>
      </w:r>
      <w:r w:rsidRPr="009F5C31">
        <w:rPr>
          <w:rFonts w:eastAsia="ヒラギノ角ゴ Pro W3"/>
          <w:color w:val="000000"/>
          <w:sz w:val="24"/>
          <w:szCs w:val="24"/>
        </w:rPr>
        <w:t>Biomass Succession</w:t>
      </w:r>
      <w:r>
        <w:rPr>
          <w:rFonts w:eastAsia="ヒラギノ角ゴ Pro W3"/>
          <w:color w:val="000000"/>
          <w:sz w:val="24"/>
          <w:szCs w:val="24"/>
        </w:rPr>
        <w:t xml:space="preserve"> extension, whereby there was a 30% probability of aboveground mortality if the threshold was exceeded (</w:t>
      </w:r>
      <w:proofErr w:type="spellStart"/>
      <w:r>
        <w:rPr>
          <w:rFonts w:eastAsia="ヒラギノ角ゴ Pro W3"/>
          <w:color w:val="000000"/>
          <w:sz w:val="24"/>
          <w:szCs w:val="24"/>
        </w:rPr>
        <w:t>Anderegg</w:t>
      </w:r>
      <w:proofErr w:type="spellEnd"/>
      <w:r>
        <w:rPr>
          <w:rFonts w:eastAsia="ヒラギノ角ゴ Pro W3"/>
          <w:color w:val="000000"/>
          <w:sz w:val="24"/>
          <w:szCs w:val="24"/>
        </w:rPr>
        <w:t xml:space="preserve"> et al. 2015).  </w:t>
      </w:r>
      <w:del w:id="162" w:author="Shinneman, Douglas" w:date="2017-04-05T09:22:00Z">
        <w:r w:rsidDel="00435682">
          <w:rPr>
            <w:rFonts w:eastAsia="ヒラギノ角ゴ Pro W3"/>
            <w:color w:val="000000"/>
            <w:sz w:val="24"/>
            <w:szCs w:val="24"/>
          </w:rPr>
          <w:delText>If Pmort exceeded a random uniform number</w:delText>
        </w:r>
      </w:del>
      <w:ins w:id="163" w:author="Shinneman, Douglas" w:date="2017-04-05T09:22:00Z">
        <w:r w:rsidR="00435682">
          <w:rPr>
            <w:rFonts w:eastAsia="ヒラギノ角ゴ Pro W3"/>
            <w:color w:val="000000"/>
            <w:sz w:val="24"/>
            <w:szCs w:val="24"/>
          </w:rPr>
          <w:t xml:space="preserve">When </w:t>
        </w:r>
        <w:del w:id="164" w:author="Alec Kretchun" w:date="2017-04-05T10:09:00Z">
          <w:r w:rsidR="00435682" w:rsidDel="00EA5B15">
            <w:rPr>
              <w:rFonts w:eastAsia="ヒラギノ角ゴ Pro W3"/>
              <w:color w:val="000000"/>
              <w:sz w:val="24"/>
              <w:szCs w:val="24"/>
            </w:rPr>
            <w:delText>mortality occurred in the model due to this threshold</w:delText>
          </w:r>
        </w:del>
      </w:ins>
      <w:ins w:id="165" w:author="Alec Kretchun" w:date="2017-04-05T10:09:00Z">
        <w:r w:rsidR="00EA5B15">
          <w:rPr>
            <w:rFonts w:eastAsia="ヒラギノ角ゴ Pro W3"/>
            <w:color w:val="000000"/>
            <w:sz w:val="24"/>
            <w:szCs w:val="24"/>
          </w:rPr>
          <w:t>this threshold is exceeded</w:t>
        </w:r>
      </w:ins>
      <w:ins w:id="166" w:author="Alec Kretchun" w:date="2017-04-05T10:10:00Z">
        <w:r w:rsidR="00EA5B15">
          <w:rPr>
            <w:rFonts w:eastAsia="ヒラギノ角ゴ Pro W3"/>
            <w:color w:val="000000"/>
            <w:sz w:val="24"/>
            <w:szCs w:val="24"/>
          </w:rPr>
          <w:t>,</w:t>
        </w:r>
      </w:ins>
      <w:ins w:id="167" w:author="Alec Kretchun" w:date="2017-04-05T10:09:00Z">
        <w:r w:rsidR="00EA5B15">
          <w:rPr>
            <w:rFonts w:eastAsia="ヒラギノ角ゴ Pro W3"/>
            <w:color w:val="000000"/>
            <w:sz w:val="24"/>
            <w:szCs w:val="24"/>
          </w:rPr>
          <w:t xml:space="preserve"> climate-related mortality events </w:t>
        </w:r>
      </w:ins>
      <w:ins w:id="168" w:author="Alec Kretchun" w:date="2017-04-05T10:10:00Z">
        <w:r w:rsidR="00EA5B15">
          <w:rPr>
            <w:rFonts w:eastAsia="ヒラギノ角ゴ Pro W3"/>
            <w:color w:val="000000"/>
            <w:sz w:val="24"/>
            <w:szCs w:val="24"/>
          </w:rPr>
          <w:t>occur</w:t>
        </w:r>
      </w:ins>
      <w:ins w:id="169" w:author="Alec Kretchun" w:date="2017-04-05T10:09:00Z">
        <w:r w:rsidR="00EA5B15">
          <w:rPr>
            <w:rFonts w:eastAsia="ヒラギノ角ゴ Pro W3"/>
            <w:color w:val="000000"/>
            <w:sz w:val="24"/>
            <w:szCs w:val="24"/>
          </w:rPr>
          <w:t xml:space="preserve"> and</w:t>
        </w:r>
      </w:ins>
      <w:r>
        <w:rPr>
          <w:rFonts w:eastAsia="ヒラギノ角ゴ Pro W3"/>
          <w:color w:val="000000"/>
          <w:sz w:val="24"/>
          <w:szCs w:val="24"/>
        </w:rPr>
        <w:t xml:space="preserve">, </w:t>
      </w:r>
      <w:del w:id="170" w:author="Shinneman, Douglas" w:date="2017-04-05T09:23:00Z">
        <w:r w:rsidRPr="009F5C31" w:rsidDel="00435682">
          <w:rPr>
            <w:rFonts w:eastAsia="ヒラギノ角ゴ Pro W3"/>
            <w:color w:val="000000"/>
            <w:sz w:val="24"/>
            <w:szCs w:val="24"/>
          </w:rPr>
          <w:delText xml:space="preserve">cohort </w:delText>
        </w:r>
        <w:r w:rsidDel="00435682">
          <w:rPr>
            <w:rFonts w:eastAsia="ヒラギノ角ゴ Pro W3"/>
            <w:color w:val="000000"/>
            <w:sz w:val="24"/>
            <w:szCs w:val="24"/>
          </w:rPr>
          <w:delText xml:space="preserve">mortality occurred and </w:delText>
        </w:r>
      </w:del>
      <w:ins w:id="171" w:author="Alec Kretchun" w:date="2017-04-05T10:10:00Z">
        <w:r w:rsidR="00EA5B15">
          <w:rPr>
            <w:rFonts w:eastAsia="ヒラギノ角ゴ Pro W3"/>
            <w:color w:val="000000"/>
            <w:sz w:val="24"/>
            <w:szCs w:val="24"/>
          </w:rPr>
          <w:t xml:space="preserve">aspen </w:t>
        </w:r>
      </w:ins>
      <w:r>
        <w:rPr>
          <w:rFonts w:eastAsia="ヒラギノ角ゴ Pro W3"/>
          <w:color w:val="000000"/>
          <w:sz w:val="24"/>
          <w:szCs w:val="24"/>
        </w:rPr>
        <w:t xml:space="preserve">biomass </w:t>
      </w:r>
      <w:ins w:id="172" w:author="Alec Kretchun" w:date="2017-04-05T10:10:00Z">
        <w:r w:rsidR="00EA5B15">
          <w:rPr>
            <w:rFonts w:eastAsia="ヒラギノ角ゴ Pro W3"/>
            <w:color w:val="000000"/>
            <w:sz w:val="24"/>
            <w:szCs w:val="24"/>
          </w:rPr>
          <w:t>is</w:t>
        </w:r>
      </w:ins>
      <w:del w:id="173" w:author="Alec Kretchun" w:date="2017-04-05T10:10:00Z">
        <w:r w:rsidDel="00EA5B15">
          <w:rPr>
            <w:rFonts w:eastAsia="ヒラギノ角ゴ Pro W3"/>
            <w:color w:val="000000"/>
            <w:sz w:val="24"/>
            <w:szCs w:val="24"/>
          </w:rPr>
          <w:delText>was</w:delText>
        </w:r>
      </w:del>
      <w:r>
        <w:rPr>
          <w:rFonts w:eastAsia="ヒラギノ角ゴ Pro W3"/>
          <w:color w:val="000000"/>
          <w:sz w:val="24"/>
          <w:szCs w:val="24"/>
        </w:rPr>
        <w:t xml:space="preserve"> reduced by </w:t>
      </w:r>
      <w:r w:rsidRPr="009F5C31">
        <w:rPr>
          <w:rFonts w:eastAsia="ヒラギノ角ゴ Pro W3"/>
          <w:color w:val="000000"/>
          <w:sz w:val="24"/>
          <w:szCs w:val="24"/>
        </w:rPr>
        <w:t>50%</w:t>
      </w:r>
      <w:r>
        <w:rPr>
          <w:rFonts w:eastAsia="ヒラギノ角ゴ Pro W3"/>
          <w:color w:val="000000"/>
          <w:sz w:val="24"/>
          <w:szCs w:val="24"/>
        </w:rPr>
        <w:t xml:space="preserve"> (</w:t>
      </w:r>
      <w:proofErr w:type="spellStart"/>
      <w:r>
        <w:rPr>
          <w:rFonts w:eastAsia="ヒラギノ角ゴ Pro W3"/>
          <w:color w:val="000000"/>
          <w:sz w:val="24"/>
          <w:szCs w:val="24"/>
        </w:rPr>
        <w:t>Anderegg</w:t>
      </w:r>
      <w:proofErr w:type="spellEnd"/>
      <w:r>
        <w:rPr>
          <w:rFonts w:eastAsia="ヒラギノ角ゴ Pro W3"/>
          <w:color w:val="000000"/>
          <w:sz w:val="24"/>
          <w:szCs w:val="24"/>
        </w:rPr>
        <w:t xml:space="preserve"> et al. 2015</w:t>
      </w:r>
      <w:r w:rsidRPr="009F5C31">
        <w:rPr>
          <w:rFonts w:eastAsia="ヒラギノ角ゴ Pro W3"/>
          <w:color w:val="000000"/>
          <w:sz w:val="24"/>
          <w:szCs w:val="24"/>
        </w:rPr>
        <w:t>)</w:t>
      </w:r>
      <w:r>
        <w:rPr>
          <w:rFonts w:eastAsia="ヒラギノ角ゴ Pro W3"/>
          <w:color w:val="000000"/>
          <w:sz w:val="24"/>
          <w:szCs w:val="24"/>
        </w:rPr>
        <w:t xml:space="preserve">.  </w:t>
      </w:r>
      <w:moveFromRangeStart w:id="174" w:author="Shinneman, Douglas" w:date="2017-04-05T09:28:00Z" w:name="move479147823"/>
      <w:commentRangeStart w:id="175"/>
      <w:moveFrom w:id="176" w:author="Shinneman, Douglas" w:date="2017-04-05T09:28:00Z">
        <w:r w:rsidDel="000A4747">
          <w:rPr>
            <w:rFonts w:eastAsia="ヒラギノ角ゴ Pro W3"/>
            <w:color w:val="000000"/>
            <w:sz w:val="24"/>
            <w:szCs w:val="24"/>
          </w:rPr>
          <w:t>Pmort wa</w:t>
        </w:r>
        <w:r w:rsidRPr="009F5C31" w:rsidDel="000A4747">
          <w:rPr>
            <w:rFonts w:eastAsia="ヒラギノ角ゴ Pro W3"/>
            <w:color w:val="000000"/>
            <w:sz w:val="24"/>
            <w:szCs w:val="24"/>
          </w:rPr>
          <w:t>s defined for each ecoregion</w:t>
        </w:r>
        <w:r w:rsidDel="000A4747">
          <w:rPr>
            <w:rFonts w:eastAsia="ヒラギノ角ゴ Pro W3"/>
            <w:color w:val="000000"/>
            <w:sz w:val="24"/>
            <w:szCs w:val="24"/>
          </w:rPr>
          <w:t xml:space="preserve">, </w:t>
        </w:r>
        <w:r w:rsidRPr="009F5C31" w:rsidDel="000A4747">
          <w:rPr>
            <w:rFonts w:eastAsia="ヒラギノ角ゴ Pro W3"/>
            <w:color w:val="000000"/>
            <w:sz w:val="24"/>
            <w:szCs w:val="24"/>
          </w:rPr>
          <w:t>species</w:t>
        </w:r>
        <w:r w:rsidDel="000A4747">
          <w:rPr>
            <w:rFonts w:eastAsia="ヒラギノ角ゴ Pro W3"/>
            <w:color w:val="000000"/>
            <w:sz w:val="24"/>
            <w:szCs w:val="24"/>
          </w:rPr>
          <w:t xml:space="preserve">, and </w:t>
        </w:r>
        <w:r w:rsidRPr="009F5C31" w:rsidDel="000A4747">
          <w:rPr>
            <w:rFonts w:eastAsia="ヒラギノ角ゴ Pro W3"/>
            <w:color w:val="000000"/>
            <w:sz w:val="24"/>
            <w:szCs w:val="24"/>
          </w:rPr>
          <w:t xml:space="preserve">time step </w:t>
        </w:r>
        <w:r w:rsidDel="000A4747">
          <w:rPr>
            <w:rFonts w:eastAsia="ヒラギノ角ゴ Pro W3"/>
            <w:color w:val="000000"/>
            <w:sz w:val="24"/>
            <w:szCs w:val="24"/>
          </w:rPr>
          <w:t xml:space="preserve">and ranged </w:t>
        </w:r>
        <w:r w:rsidRPr="009F5C31" w:rsidDel="000A4747">
          <w:rPr>
            <w:rFonts w:eastAsia="ヒラギノ角ゴ Pro W3"/>
            <w:color w:val="000000"/>
            <w:sz w:val="24"/>
            <w:szCs w:val="24"/>
          </w:rPr>
          <w:t>from 0-1.0</w:t>
        </w:r>
        <w:r w:rsidDel="000A4747">
          <w:rPr>
            <w:rFonts w:eastAsia="ヒラギノ角ゴ Pro W3"/>
            <w:color w:val="000000"/>
            <w:sz w:val="24"/>
            <w:szCs w:val="24"/>
          </w:rPr>
          <w:t xml:space="preserve">.  It was </w:t>
        </w:r>
        <w:r w:rsidRPr="009F5C31" w:rsidDel="000A4747">
          <w:rPr>
            <w:rFonts w:eastAsia="ヒラギノ角ゴ Pro W3"/>
            <w:color w:val="000000"/>
            <w:sz w:val="24"/>
            <w:szCs w:val="24"/>
          </w:rPr>
          <w:t xml:space="preserve">calculated based on projections of CWD produced by </w:t>
        </w:r>
        <w:r w:rsidDel="000A4747">
          <w:rPr>
            <w:rFonts w:eastAsia="ヒラギノ角ゴ Pro W3"/>
            <w:color w:val="000000"/>
            <w:sz w:val="24"/>
            <w:szCs w:val="24"/>
          </w:rPr>
          <w:t xml:space="preserve">the </w:t>
        </w:r>
        <w:r w:rsidRPr="009F5C31" w:rsidDel="000A4747">
          <w:rPr>
            <w:rFonts w:eastAsia="ヒラギノ角ゴ Pro W3"/>
            <w:color w:val="000000"/>
            <w:sz w:val="24"/>
            <w:szCs w:val="24"/>
          </w:rPr>
          <w:t xml:space="preserve">BCM for our selected GCM model projections. </w:t>
        </w:r>
        <w:r w:rsidDel="000A4747">
          <w:rPr>
            <w:rFonts w:eastAsia="ヒラギノ角ゴ Pro W3"/>
            <w:color w:val="000000"/>
            <w:sz w:val="24"/>
            <w:szCs w:val="24"/>
          </w:rPr>
          <w:t xml:space="preserve">Therefore, </w:t>
        </w:r>
        <w:r w:rsidRPr="009F5C31" w:rsidDel="000A4747">
          <w:rPr>
            <w:rFonts w:eastAsia="ヒラギノ角ゴ Pro W3"/>
            <w:color w:val="000000"/>
            <w:sz w:val="24"/>
            <w:szCs w:val="24"/>
          </w:rPr>
          <w:t>Pmort reflect</w:t>
        </w:r>
        <w:r w:rsidDel="000A4747">
          <w:rPr>
            <w:rFonts w:eastAsia="ヒラギノ角ゴ Pro W3"/>
            <w:color w:val="000000"/>
            <w:sz w:val="24"/>
            <w:szCs w:val="24"/>
          </w:rPr>
          <w:t>ed</w:t>
        </w:r>
        <w:r w:rsidRPr="009F5C31" w:rsidDel="000A4747">
          <w:rPr>
            <w:rFonts w:eastAsia="ヒラギノ角ゴ Pro W3"/>
            <w:color w:val="000000"/>
            <w:sz w:val="24"/>
            <w:szCs w:val="24"/>
          </w:rPr>
          <w:t xml:space="preserve"> </w:t>
        </w:r>
        <w:r w:rsidDel="000A4747">
          <w:rPr>
            <w:rFonts w:eastAsia="ヒラギノ角ゴ Pro W3"/>
            <w:color w:val="000000"/>
            <w:sz w:val="24"/>
            <w:szCs w:val="24"/>
          </w:rPr>
          <w:t xml:space="preserve">climate change and </w:t>
        </w:r>
        <w:r w:rsidRPr="009F5C31" w:rsidDel="000A4747">
          <w:rPr>
            <w:rFonts w:eastAsia="ヒラギノ角ゴ Pro W3"/>
            <w:color w:val="000000"/>
            <w:sz w:val="24"/>
            <w:szCs w:val="24"/>
          </w:rPr>
          <w:t xml:space="preserve">the influence of topography and elevation on climate-related mortality. </w:t>
        </w:r>
        <w:r w:rsidDel="000A4747">
          <w:rPr>
            <w:rFonts w:eastAsia="ヒラギノ角ゴ Pro W3"/>
            <w:color w:val="000000"/>
            <w:sz w:val="24"/>
            <w:szCs w:val="24"/>
          </w:rPr>
          <w:t xml:space="preserve"> </w:t>
        </w:r>
        <w:commentRangeEnd w:id="175"/>
        <w:r w:rsidR="000A4747" w:rsidDel="000A4747">
          <w:rPr>
            <w:rStyle w:val="CommentReference"/>
          </w:rPr>
          <w:commentReference w:id="175"/>
        </w:r>
      </w:moveFrom>
      <w:moveFromRangeEnd w:id="174"/>
      <w:r w:rsidRPr="009F5C31">
        <w:rPr>
          <w:rFonts w:eastAsia="ヒラギノ角ゴ Pro W3"/>
          <w:color w:val="000000"/>
          <w:sz w:val="24"/>
          <w:szCs w:val="24"/>
        </w:rPr>
        <w:t xml:space="preserve">If a </w:t>
      </w:r>
      <w:r>
        <w:rPr>
          <w:rFonts w:eastAsia="ヒラギノ角ゴ Pro W3"/>
          <w:color w:val="000000"/>
          <w:sz w:val="24"/>
          <w:szCs w:val="24"/>
        </w:rPr>
        <w:t xml:space="preserve">site </w:t>
      </w:r>
      <w:r w:rsidRPr="009F5C31">
        <w:rPr>
          <w:rFonts w:eastAsia="ヒラギノ角ゴ Pro W3"/>
          <w:color w:val="000000"/>
          <w:sz w:val="24"/>
          <w:szCs w:val="24"/>
        </w:rPr>
        <w:t>experience</w:t>
      </w:r>
      <w:r>
        <w:rPr>
          <w:rFonts w:eastAsia="ヒラギノ角ゴ Pro W3"/>
          <w:color w:val="000000"/>
          <w:sz w:val="24"/>
          <w:szCs w:val="24"/>
        </w:rPr>
        <w:t>d</w:t>
      </w:r>
      <w:r w:rsidRPr="009F5C31">
        <w:rPr>
          <w:rFonts w:eastAsia="ヒラギノ角ゴ Pro W3"/>
          <w:color w:val="000000"/>
          <w:sz w:val="24"/>
          <w:szCs w:val="24"/>
        </w:rPr>
        <w:t xml:space="preserve"> climate-induced mortality</w:t>
      </w:r>
      <w:r>
        <w:rPr>
          <w:rFonts w:eastAsia="ヒラギノ角ゴ Pro W3"/>
          <w:color w:val="000000"/>
          <w:sz w:val="24"/>
          <w:szCs w:val="24"/>
        </w:rPr>
        <w:t>, this</w:t>
      </w:r>
      <w:r w:rsidRPr="009F5C31">
        <w:rPr>
          <w:rFonts w:eastAsia="ヒラギノ角ゴ Pro W3"/>
          <w:color w:val="000000"/>
          <w:sz w:val="24"/>
          <w:szCs w:val="24"/>
        </w:rPr>
        <w:t xml:space="preserve"> approximat</w:t>
      </w:r>
      <w:r>
        <w:rPr>
          <w:rFonts w:eastAsia="ヒラギノ角ゴ Pro W3"/>
          <w:color w:val="000000"/>
          <w:sz w:val="24"/>
          <w:szCs w:val="24"/>
        </w:rPr>
        <w:t>ed</w:t>
      </w:r>
      <w:r w:rsidRPr="009F5C31">
        <w:rPr>
          <w:rFonts w:eastAsia="ヒラギノ角ゴ Pro W3"/>
          <w:color w:val="000000"/>
          <w:sz w:val="24"/>
          <w:szCs w:val="24"/>
        </w:rPr>
        <w:t xml:space="preserve"> </w:t>
      </w:r>
      <w:r>
        <w:rPr>
          <w:rFonts w:eastAsia="ヒラギノ角ゴ Pro W3"/>
          <w:color w:val="000000"/>
          <w:sz w:val="24"/>
          <w:szCs w:val="24"/>
        </w:rPr>
        <w:t xml:space="preserve">aboveground stem (i.e., cohort) </w:t>
      </w:r>
      <w:r w:rsidRPr="009F5C31">
        <w:rPr>
          <w:rFonts w:eastAsia="ヒラギノ角ゴ Pro W3"/>
          <w:color w:val="000000"/>
          <w:sz w:val="24"/>
          <w:szCs w:val="24"/>
        </w:rPr>
        <w:t xml:space="preserve">mortality. </w:t>
      </w:r>
      <w:r>
        <w:rPr>
          <w:rFonts w:eastAsia="ヒラギノ角ゴ Pro W3"/>
          <w:color w:val="000000"/>
          <w:sz w:val="24"/>
          <w:szCs w:val="24"/>
        </w:rPr>
        <w:t xml:space="preserve"> </w:t>
      </w:r>
      <w:proofErr w:type="gramStart"/>
      <w:r>
        <w:rPr>
          <w:rFonts w:eastAsia="ヒラギノ角ゴ Pro W3"/>
          <w:color w:val="000000"/>
          <w:sz w:val="24"/>
          <w:szCs w:val="24"/>
        </w:rPr>
        <w:t xml:space="preserve">If </w:t>
      </w:r>
      <w:r w:rsidRPr="009F5C31">
        <w:rPr>
          <w:rFonts w:eastAsia="ヒラギノ角ゴ Pro W3"/>
          <w:color w:val="000000"/>
          <w:sz w:val="24"/>
          <w:szCs w:val="24"/>
        </w:rPr>
        <w:t xml:space="preserve">all </w:t>
      </w:r>
      <w:r>
        <w:rPr>
          <w:rFonts w:eastAsia="ヒラギノ角ゴ Pro W3"/>
          <w:color w:val="000000"/>
          <w:sz w:val="24"/>
          <w:szCs w:val="24"/>
        </w:rPr>
        <w:t xml:space="preserve">neighboring (adjacent) </w:t>
      </w:r>
      <w:r w:rsidRPr="009F5C31">
        <w:rPr>
          <w:rFonts w:eastAsia="ヒラギノ角ゴ Pro W3"/>
          <w:color w:val="000000"/>
          <w:sz w:val="24"/>
          <w:szCs w:val="24"/>
        </w:rPr>
        <w:t xml:space="preserve">aspen </w:t>
      </w:r>
      <w:r>
        <w:rPr>
          <w:rFonts w:eastAsia="ヒラギノ角ゴ Pro W3"/>
          <w:color w:val="000000"/>
          <w:sz w:val="24"/>
          <w:szCs w:val="24"/>
        </w:rPr>
        <w:t>cohorts died</w:t>
      </w:r>
      <w:r w:rsidRPr="009F5C31">
        <w:rPr>
          <w:rFonts w:eastAsia="ヒラギノ角ゴ Pro W3"/>
          <w:color w:val="000000"/>
          <w:sz w:val="24"/>
          <w:szCs w:val="24"/>
        </w:rPr>
        <w:t xml:space="preserve">, then the </w:t>
      </w:r>
      <w:r>
        <w:rPr>
          <w:rFonts w:eastAsia="ヒラギノ角ゴ Pro W3"/>
          <w:color w:val="000000"/>
          <w:sz w:val="24"/>
          <w:szCs w:val="24"/>
        </w:rPr>
        <w:t xml:space="preserve">larger, multi-cell </w:t>
      </w:r>
      <w:r w:rsidRPr="009F5C31">
        <w:rPr>
          <w:rFonts w:eastAsia="ヒラギノ角ゴ Pro W3"/>
          <w:color w:val="000000"/>
          <w:sz w:val="24"/>
          <w:szCs w:val="24"/>
        </w:rPr>
        <w:t>clone effectively d</w:t>
      </w:r>
      <w:r>
        <w:rPr>
          <w:rFonts w:eastAsia="ヒラギノ角ゴ Pro W3"/>
          <w:color w:val="000000"/>
          <w:sz w:val="24"/>
          <w:szCs w:val="24"/>
        </w:rPr>
        <w:t xml:space="preserve">ied (e.g., was incapable of </w:t>
      </w:r>
      <w:proofErr w:type="spellStart"/>
      <w:r>
        <w:rPr>
          <w:rFonts w:eastAsia="ヒラギノ角ゴ Pro W3"/>
          <w:color w:val="000000"/>
          <w:sz w:val="24"/>
          <w:szCs w:val="24"/>
        </w:rPr>
        <w:t>resprouting</w:t>
      </w:r>
      <w:proofErr w:type="spellEnd"/>
      <w:r>
        <w:rPr>
          <w:rFonts w:eastAsia="ヒラギノ角ゴ Pro W3"/>
          <w:color w:val="000000"/>
          <w:sz w:val="24"/>
          <w:szCs w:val="24"/>
        </w:rPr>
        <w:t xml:space="preserve"> or spreading) until the area was re-colonized via seeding.</w:t>
      </w:r>
      <w:proofErr w:type="gramEnd"/>
      <w:r w:rsidRPr="009F5C31">
        <w:rPr>
          <w:rFonts w:eastAsia="ヒラギノ角ゴ Pro W3"/>
          <w:color w:val="000000"/>
          <w:sz w:val="24"/>
          <w:szCs w:val="24"/>
        </w:rPr>
        <w:t xml:space="preserve"> </w:t>
      </w:r>
      <w:r>
        <w:rPr>
          <w:rFonts w:eastAsia="ヒラギノ角ゴ Pro W3"/>
          <w:color w:val="000000"/>
          <w:sz w:val="24"/>
          <w:szCs w:val="24"/>
        </w:rPr>
        <w:t xml:space="preserve"> During dry </w:t>
      </w:r>
      <w:r w:rsidRPr="009F5C31">
        <w:rPr>
          <w:rFonts w:eastAsia="ヒラギノ角ゴ Pro W3"/>
          <w:color w:val="000000"/>
          <w:sz w:val="24"/>
          <w:szCs w:val="24"/>
        </w:rPr>
        <w:t xml:space="preserve">years, </w:t>
      </w:r>
      <w:proofErr w:type="spellStart"/>
      <w:r w:rsidRPr="009F5C31">
        <w:rPr>
          <w:rFonts w:eastAsia="ヒラギノ角ゴ Pro W3"/>
          <w:color w:val="000000"/>
          <w:sz w:val="24"/>
          <w:szCs w:val="24"/>
        </w:rPr>
        <w:t>Pmort</w:t>
      </w:r>
      <w:proofErr w:type="spellEnd"/>
      <w:r w:rsidRPr="009F5C31">
        <w:rPr>
          <w:rFonts w:eastAsia="ヒラギノ角ゴ Pro W3"/>
          <w:color w:val="000000"/>
          <w:sz w:val="24"/>
          <w:szCs w:val="24"/>
        </w:rPr>
        <w:t xml:space="preserve"> </w:t>
      </w:r>
      <w:r>
        <w:rPr>
          <w:rFonts w:eastAsia="ヒラギノ角ゴ Pro W3"/>
          <w:color w:val="000000"/>
          <w:sz w:val="24"/>
          <w:szCs w:val="24"/>
        </w:rPr>
        <w:t xml:space="preserve">was </w:t>
      </w:r>
      <w:r w:rsidRPr="009F5C31">
        <w:rPr>
          <w:rFonts w:eastAsia="ヒラギノ角ゴ Pro W3"/>
          <w:color w:val="000000"/>
          <w:sz w:val="24"/>
          <w:szCs w:val="24"/>
        </w:rPr>
        <w:t>higher and Pest</w:t>
      </w:r>
      <w:r>
        <w:rPr>
          <w:rFonts w:eastAsia="ヒラギノ角ゴ Pro W3"/>
          <w:color w:val="000000"/>
          <w:sz w:val="24"/>
          <w:szCs w:val="24"/>
        </w:rPr>
        <w:t xml:space="preserve"> was</w:t>
      </w:r>
      <w:r w:rsidRPr="009F5C31">
        <w:rPr>
          <w:rFonts w:eastAsia="ヒラギノ角ゴ Pro W3"/>
          <w:color w:val="000000"/>
          <w:sz w:val="24"/>
          <w:szCs w:val="24"/>
        </w:rPr>
        <w:t xml:space="preserve"> lower</w:t>
      </w:r>
      <w:r>
        <w:rPr>
          <w:rFonts w:eastAsia="ヒラギノ角ゴ Pro W3"/>
          <w:color w:val="000000"/>
          <w:sz w:val="24"/>
          <w:szCs w:val="24"/>
        </w:rPr>
        <w:t>, which also reduced regeneration potential through seed-dispersal and establishment</w:t>
      </w:r>
      <w:r w:rsidRPr="009F5C31">
        <w:rPr>
          <w:rFonts w:eastAsia="ヒラギノ角ゴ Pro W3"/>
          <w:color w:val="000000"/>
          <w:sz w:val="24"/>
          <w:szCs w:val="24"/>
        </w:rPr>
        <w:t>.</w:t>
      </w:r>
    </w:p>
    <w:p w14:paraId="54217DF2" w14:textId="77777777" w:rsidR="007111E2" w:rsidRDefault="007111E2" w:rsidP="007111E2">
      <w:pPr>
        <w:tabs>
          <w:tab w:val="left" w:pos="360"/>
          <w:tab w:val="left" w:pos="432"/>
        </w:tabs>
        <w:contextualSpacing/>
        <w:rPr>
          <w:rFonts w:eastAsia="ヒラギノ角ゴ Pro W3"/>
          <w:i/>
          <w:color w:val="000000"/>
          <w:sz w:val="24"/>
          <w:szCs w:val="24"/>
        </w:rPr>
      </w:pPr>
    </w:p>
    <w:p w14:paraId="23E98149" w14:textId="77777777" w:rsidR="007111E2" w:rsidRPr="003750F3" w:rsidRDefault="007111E2" w:rsidP="007111E2">
      <w:pPr>
        <w:tabs>
          <w:tab w:val="left" w:pos="360"/>
          <w:tab w:val="left" w:pos="432"/>
        </w:tabs>
        <w:contextualSpacing/>
        <w:rPr>
          <w:rFonts w:eastAsia="ヒラギノ角ゴ Pro W3"/>
          <w:i/>
          <w:color w:val="000000"/>
          <w:sz w:val="24"/>
          <w:szCs w:val="24"/>
        </w:rPr>
      </w:pPr>
      <w:r w:rsidRPr="003750F3">
        <w:rPr>
          <w:rFonts w:eastAsia="ヒラギノ角ゴ Pro W3"/>
          <w:i/>
          <w:color w:val="000000"/>
          <w:sz w:val="24"/>
          <w:szCs w:val="24"/>
        </w:rPr>
        <w:t>5.</w:t>
      </w:r>
      <w:r>
        <w:rPr>
          <w:rFonts w:eastAsia="ヒラギノ角ゴ Pro W3"/>
          <w:i/>
          <w:color w:val="000000"/>
          <w:sz w:val="24"/>
          <w:szCs w:val="24"/>
        </w:rPr>
        <w:t>3</w:t>
      </w:r>
      <w:r w:rsidRPr="003750F3">
        <w:rPr>
          <w:rFonts w:eastAsia="ヒラギノ角ゴ Pro W3"/>
          <w:i/>
          <w:color w:val="000000"/>
          <w:sz w:val="24"/>
          <w:szCs w:val="24"/>
        </w:rPr>
        <w:t xml:space="preserve">.2 </w:t>
      </w:r>
      <w:r>
        <w:rPr>
          <w:rFonts w:eastAsia="ヒラギノ角ゴ Pro W3"/>
          <w:i/>
          <w:color w:val="000000"/>
          <w:sz w:val="24"/>
          <w:szCs w:val="24"/>
        </w:rPr>
        <w:t>Forecast aspen distribution</w:t>
      </w:r>
      <w:r w:rsidRPr="003750F3">
        <w:rPr>
          <w:rFonts w:eastAsia="ヒラギノ角ゴ Pro W3"/>
          <w:i/>
          <w:color w:val="000000"/>
          <w:sz w:val="24"/>
          <w:szCs w:val="24"/>
        </w:rPr>
        <w:t xml:space="preserve"> </w:t>
      </w:r>
      <w:r>
        <w:rPr>
          <w:rFonts w:eastAsia="ヒラギノ角ゴ Pro W3"/>
          <w:i/>
          <w:color w:val="000000"/>
          <w:sz w:val="24"/>
          <w:szCs w:val="24"/>
        </w:rPr>
        <w:t>- d</w:t>
      </w:r>
      <w:r w:rsidRPr="003750F3">
        <w:rPr>
          <w:rFonts w:eastAsia="ヒラギノ角ゴ Pro W3"/>
          <w:i/>
          <w:color w:val="000000"/>
          <w:sz w:val="24"/>
          <w:szCs w:val="24"/>
        </w:rPr>
        <w:t>ata analysis</w:t>
      </w:r>
    </w:p>
    <w:p w14:paraId="5011953A" w14:textId="488BE783" w:rsidR="007111E2" w:rsidRPr="003750F3" w:rsidRDefault="007111E2" w:rsidP="007111E2">
      <w:pPr>
        <w:tabs>
          <w:tab w:val="left" w:pos="360"/>
          <w:tab w:val="left" w:pos="432"/>
        </w:tabs>
        <w:contextualSpacing/>
        <w:rPr>
          <w:rFonts w:eastAsia="ヒラギノ角ゴ Pro W3"/>
          <w:color w:val="000000"/>
          <w:sz w:val="24"/>
          <w:szCs w:val="24"/>
        </w:rPr>
      </w:pPr>
      <w:r>
        <w:rPr>
          <w:rFonts w:eastAsia="ヒラギノ角ゴ Pro W3"/>
          <w:color w:val="000000"/>
          <w:sz w:val="24"/>
          <w:szCs w:val="24"/>
        </w:rPr>
        <w:tab/>
        <w:t xml:space="preserve">For each of our scenarios, we examined aspen biomass and area occupied over time.  This captures the </w:t>
      </w:r>
      <w:ins w:id="177" w:author="Shinneman, Douglas" w:date="2017-04-05T09:31:00Z">
        <w:r w:rsidR="002C0B1F">
          <w:rPr>
            <w:rFonts w:eastAsia="ヒラギノ角ゴ Pro W3"/>
            <w:color w:val="000000"/>
            <w:sz w:val="24"/>
            <w:szCs w:val="24"/>
          </w:rPr>
          <w:t xml:space="preserve">potential for future </w:t>
        </w:r>
      </w:ins>
      <w:r>
        <w:rPr>
          <w:rFonts w:eastAsia="ヒラギノ角ゴ Pro W3"/>
          <w:color w:val="000000"/>
          <w:sz w:val="24"/>
          <w:szCs w:val="24"/>
        </w:rPr>
        <w:t>temporal and spatial variability of aspen on the landscape</w:t>
      </w:r>
      <w:ins w:id="178" w:author="Shinneman, Douglas" w:date="2017-04-05T09:31:00Z">
        <w:r w:rsidR="002C0B1F">
          <w:rPr>
            <w:rFonts w:eastAsia="ヒラギノ角ゴ Pro W3"/>
            <w:color w:val="000000"/>
            <w:sz w:val="24"/>
            <w:szCs w:val="24"/>
          </w:rPr>
          <w:t xml:space="preserve"> in response to climate change</w:t>
        </w:r>
      </w:ins>
      <w:r>
        <w:rPr>
          <w:rFonts w:eastAsia="ヒラギノ角ゴ Pro W3"/>
          <w:color w:val="000000"/>
          <w:sz w:val="24"/>
          <w:szCs w:val="24"/>
        </w:rPr>
        <w:t xml:space="preserve">.  </w:t>
      </w:r>
    </w:p>
    <w:p w14:paraId="4F2D2DA2" w14:textId="0F6999DD" w:rsidR="00056E95" w:rsidRPr="003671C7" w:rsidRDefault="00056E95" w:rsidP="001038C6">
      <w:pPr>
        <w:tabs>
          <w:tab w:val="left" w:pos="432"/>
        </w:tabs>
        <w:spacing w:line="240" w:lineRule="auto"/>
        <w:contextualSpacing/>
        <w:outlineLvl w:val="0"/>
        <w:rPr>
          <w:rFonts w:eastAsia="ヒラギノ角ゴ Pro W3"/>
          <w:color w:val="000000"/>
          <w:sz w:val="24"/>
          <w:szCs w:val="24"/>
        </w:rPr>
      </w:pPr>
    </w:p>
    <w:p w14:paraId="133C7054" w14:textId="77777777" w:rsidR="00056E95" w:rsidRPr="003671C7" w:rsidRDefault="00056E95" w:rsidP="003671C7">
      <w:pPr>
        <w:tabs>
          <w:tab w:val="left" w:pos="360"/>
          <w:tab w:val="left" w:pos="432"/>
        </w:tabs>
        <w:spacing w:line="240" w:lineRule="auto"/>
        <w:contextualSpacing/>
        <w:rPr>
          <w:rFonts w:eastAsia="ヒラギノ角ゴ Pro W3"/>
          <w:color w:val="000000"/>
          <w:sz w:val="24"/>
          <w:szCs w:val="24"/>
        </w:rPr>
      </w:pPr>
    </w:p>
    <w:p w14:paraId="10ADFD24" w14:textId="77777777" w:rsidR="00170D23" w:rsidRPr="000B6226" w:rsidRDefault="00170D23" w:rsidP="00056988">
      <w:pPr>
        <w:tabs>
          <w:tab w:val="left" w:pos="432"/>
        </w:tabs>
        <w:spacing w:line="240" w:lineRule="auto"/>
        <w:contextualSpacing/>
        <w:outlineLvl w:val="0"/>
        <w:rPr>
          <w:b/>
          <w:sz w:val="24"/>
          <w:szCs w:val="24"/>
        </w:rPr>
      </w:pPr>
      <w:r w:rsidRPr="000B6226">
        <w:rPr>
          <w:b/>
          <w:sz w:val="24"/>
          <w:szCs w:val="24"/>
        </w:rPr>
        <w:t xml:space="preserve">5.4 </w:t>
      </w:r>
      <w:r w:rsidRPr="000B6226">
        <w:rPr>
          <w:b/>
          <w:i/>
          <w:sz w:val="24"/>
          <w:szCs w:val="24"/>
        </w:rPr>
        <w:t>Hydrological Implications of Climate Change and Aspen Mortality</w:t>
      </w:r>
    </w:p>
    <w:p w14:paraId="7DD51183" w14:textId="77777777" w:rsidR="00170D23" w:rsidRPr="003671C7" w:rsidRDefault="00170D23" w:rsidP="00056988">
      <w:pPr>
        <w:tabs>
          <w:tab w:val="left" w:pos="432"/>
        </w:tabs>
        <w:spacing w:line="240" w:lineRule="auto"/>
        <w:contextualSpacing/>
        <w:outlineLvl w:val="0"/>
        <w:rPr>
          <w:i/>
          <w:iCs/>
          <w:sz w:val="24"/>
          <w:szCs w:val="24"/>
        </w:rPr>
      </w:pPr>
      <w:r w:rsidRPr="003671C7">
        <w:rPr>
          <w:iCs/>
          <w:sz w:val="24"/>
          <w:szCs w:val="24"/>
        </w:rPr>
        <w:t xml:space="preserve">5.4.1 </w:t>
      </w:r>
      <w:r w:rsidRPr="003671C7">
        <w:rPr>
          <w:i/>
          <w:iCs/>
          <w:sz w:val="24"/>
          <w:szCs w:val="24"/>
        </w:rPr>
        <w:t>Study site and approach</w:t>
      </w:r>
    </w:p>
    <w:p w14:paraId="720DBAB5" w14:textId="3D292C2B" w:rsidR="00170D23" w:rsidRPr="001C5CFB"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We assessed the sensitivity to climate change of snow drifts that subsidize aspen stands in arid rangelands of the Pacific Northwest. As a case study site, we selected Upper Sheep Creek (USC), a small (0.26 km</w:t>
      </w:r>
      <w:r w:rsidR="00170D23" w:rsidRPr="003671C7">
        <w:rPr>
          <w:sz w:val="24"/>
          <w:szCs w:val="24"/>
          <w:vertAlign w:val="superscript"/>
        </w:rPr>
        <w:t>2</w:t>
      </w:r>
      <w:r w:rsidR="00170D23" w:rsidRPr="003671C7">
        <w:rPr>
          <w:sz w:val="24"/>
          <w:szCs w:val="24"/>
        </w:rPr>
        <w:t xml:space="preserve">) headwaters catchment within the Reynolds Creek Experimental Watershed in southwest Idaho. </w:t>
      </w:r>
      <w:proofErr w:type="gramStart"/>
      <w:r w:rsidR="00170D23" w:rsidRPr="003671C7">
        <w:rPr>
          <w:sz w:val="24"/>
          <w:szCs w:val="24"/>
        </w:rPr>
        <w:t>USC semi-arid rangeland watershed with 30 years of hourly meteorological data and a previously calibrated and validated mechanistic hydrological model.</w:t>
      </w:r>
      <w:proofErr w:type="gramEnd"/>
      <w:r w:rsidR="00170D23" w:rsidRPr="003671C7">
        <w:rPr>
          <w:sz w:val="24"/>
          <w:szCs w:val="24"/>
        </w:rPr>
        <w:t xml:space="preserve"> In previous studies (e.g. </w:t>
      </w:r>
      <w:proofErr w:type="spellStart"/>
      <w:r w:rsidR="00170D23" w:rsidRPr="003671C7">
        <w:rPr>
          <w:sz w:val="24"/>
          <w:szCs w:val="24"/>
        </w:rPr>
        <w:t>Flerchinger</w:t>
      </w:r>
      <w:proofErr w:type="spellEnd"/>
      <w:r w:rsidR="00170D23" w:rsidRPr="003671C7">
        <w:rPr>
          <w:sz w:val="24"/>
          <w:szCs w:val="24"/>
        </w:rPr>
        <w:t xml:space="preserve"> </w:t>
      </w:r>
      <w:r w:rsidR="001C5CFB">
        <w:rPr>
          <w:sz w:val="24"/>
          <w:szCs w:val="24"/>
        </w:rPr>
        <w:t xml:space="preserve">et al. </w:t>
      </w:r>
      <w:r w:rsidR="00170D23" w:rsidRPr="003671C7">
        <w:rPr>
          <w:sz w:val="24"/>
          <w:szCs w:val="24"/>
        </w:rPr>
        <w:t xml:space="preserve">1998, </w:t>
      </w:r>
      <w:proofErr w:type="spellStart"/>
      <w:r w:rsidR="00170D23" w:rsidRPr="003671C7">
        <w:rPr>
          <w:sz w:val="24"/>
          <w:szCs w:val="24"/>
        </w:rPr>
        <w:t>Flerchinger</w:t>
      </w:r>
      <w:proofErr w:type="spellEnd"/>
      <w:r w:rsidR="00170D23" w:rsidRPr="003671C7">
        <w:rPr>
          <w:sz w:val="24"/>
          <w:szCs w:val="24"/>
        </w:rPr>
        <w:t xml:space="preserve"> and Cooley 2000, Chauvin </w:t>
      </w:r>
      <w:r w:rsidR="001C5CFB">
        <w:rPr>
          <w:sz w:val="24"/>
          <w:szCs w:val="24"/>
        </w:rPr>
        <w:t xml:space="preserve">et al. </w:t>
      </w:r>
      <w:r w:rsidR="00170D23" w:rsidRPr="003671C7">
        <w:rPr>
          <w:sz w:val="24"/>
          <w:szCs w:val="24"/>
        </w:rPr>
        <w:t xml:space="preserve">2011) and in the current study, USC has been divided into three hydrologic response units, comprised of a drift-subsidized aspen stand, an HRU inhabited by big mountain sage in lower northeast-facing slopes, and an HRU composed of low sage, primarily on southwest-facing slopes. The Simultaneous Heat and Water (SHAW) model was applied to test the sensitivity of hydrologic flux dynamics to altered climate conditions. SHAW is a one-dimensional model that simulates energy balance and water fluxes in multi-species canopies, </w:t>
      </w:r>
      <w:r w:rsidR="00170D23" w:rsidRPr="001C5CFB">
        <w:rPr>
          <w:sz w:val="24"/>
          <w:szCs w:val="24"/>
        </w:rPr>
        <w:t xml:space="preserve">described in </w:t>
      </w:r>
      <w:proofErr w:type="spellStart"/>
      <w:r w:rsidR="00170D23" w:rsidRPr="001C5CFB">
        <w:rPr>
          <w:iCs/>
          <w:sz w:val="24"/>
          <w:szCs w:val="24"/>
        </w:rPr>
        <w:t>Flerchinger</w:t>
      </w:r>
      <w:proofErr w:type="spellEnd"/>
      <w:r w:rsidR="00170D23" w:rsidRPr="001C5CFB">
        <w:rPr>
          <w:iCs/>
          <w:sz w:val="24"/>
          <w:szCs w:val="24"/>
        </w:rPr>
        <w:t xml:space="preserve"> </w:t>
      </w:r>
      <w:r w:rsidR="001C5CFB" w:rsidRPr="001C5CFB">
        <w:rPr>
          <w:iCs/>
          <w:sz w:val="24"/>
          <w:szCs w:val="24"/>
        </w:rPr>
        <w:t xml:space="preserve">et al. </w:t>
      </w:r>
      <w:r w:rsidR="00170D23" w:rsidRPr="001C5CFB">
        <w:rPr>
          <w:iCs/>
          <w:sz w:val="24"/>
          <w:szCs w:val="24"/>
        </w:rPr>
        <w:t>1998</w:t>
      </w:r>
      <w:r w:rsidR="00170D23" w:rsidRPr="001C5CFB">
        <w:rPr>
          <w:sz w:val="24"/>
          <w:szCs w:val="24"/>
        </w:rPr>
        <w:t xml:space="preserve"> and </w:t>
      </w:r>
      <w:proofErr w:type="spellStart"/>
      <w:r w:rsidR="00170D23" w:rsidRPr="001C5CFB">
        <w:rPr>
          <w:iCs/>
          <w:sz w:val="24"/>
          <w:szCs w:val="24"/>
        </w:rPr>
        <w:t>Flerchinger</w:t>
      </w:r>
      <w:proofErr w:type="spellEnd"/>
      <w:r w:rsidR="00170D23" w:rsidRPr="001C5CFB">
        <w:rPr>
          <w:iCs/>
          <w:sz w:val="24"/>
          <w:szCs w:val="24"/>
        </w:rPr>
        <w:t xml:space="preserve"> </w:t>
      </w:r>
      <w:r w:rsidR="001C5CFB" w:rsidRPr="001C5CFB">
        <w:rPr>
          <w:iCs/>
          <w:sz w:val="24"/>
          <w:szCs w:val="24"/>
        </w:rPr>
        <w:t xml:space="preserve">et al. </w:t>
      </w:r>
      <w:r w:rsidR="00170D23" w:rsidRPr="001C5CFB">
        <w:rPr>
          <w:iCs/>
          <w:sz w:val="24"/>
          <w:szCs w:val="24"/>
        </w:rPr>
        <w:t>2012</w:t>
      </w:r>
      <w:r w:rsidR="00170D23" w:rsidRPr="001C5CFB">
        <w:rPr>
          <w:sz w:val="24"/>
          <w:szCs w:val="24"/>
        </w:rPr>
        <w:t xml:space="preserve">. SHAW has been applied to Upper Sheep Creek in numerous </w:t>
      </w:r>
      <w:r w:rsidR="00170D23" w:rsidRPr="001C5CFB">
        <w:rPr>
          <w:sz w:val="24"/>
          <w:szCs w:val="24"/>
        </w:rPr>
        <w:lastRenderedPageBreak/>
        <w:t xml:space="preserve">previous studies, including </w:t>
      </w:r>
      <w:proofErr w:type="spellStart"/>
      <w:r w:rsidR="00170D23" w:rsidRPr="001C5CFB">
        <w:rPr>
          <w:iCs/>
          <w:sz w:val="24"/>
          <w:szCs w:val="24"/>
        </w:rPr>
        <w:t>Flerchinger</w:t>
      </w:r>
      <w:proofErr w:type="spellEnd"/>
      <w:r w:rsidR="00170D23" w:rsidRPr="001C5CFB">
        <w:rPr>
          <w:iCs/>
          <w:sz w:val="24"/>
          <w:szCs w:val="24"/>
        </w:rPr>
        <w:t xml:space="preserve"> </w:t>
      </w:r>
      <w:r w:rsidR="001C5CFB" w:rsidRPr="001C5CFB">
        <w:rPr>
          <w:iCs/>
          <w:sz w:val="24"/>
          <w:szCs w:val="24"/>
        </w:rPr>
        <w:t xml:space="preserve">et al. </w:t>
      </w:r>
      <w:r w:rsidR="00170D23" w:rsidRPr="001C5CFB">
        <w:rPr>
          <w:iCs/>
          <w:sz w:val="24"/>
          <w:szCs w:val="24"/>
        </w:rPr>
        <w:t>(1996, 1998, 2012, and 2016),</w:t>
      </w:r>
      <w:r w:rsidR="00170D23" w:rsidRPr="001C5CFB">
        <w:rPr>
          <w:sz w:val="24"/>
          <w:szCs w:val="24"/>
        </w:rPr>
        <w:t xml:space="preserve"> </w:t>
      </w:r>
      <w:r w:rsidR="00170D23" w:rsidRPr="001C5CFB">
        <w:rPr>
          <w:iCs/>
          <w:sz w:val="24"/>
          <w:szCs w:val="24"/>
        </w:rPr>
        <w:t xml:space="preserve">Chauvin </w:t>
      </w:r>
      <w:r w:rsidR="001C5CFB" w:rsidRPr="001C5CFB">
        <w:rPr>
          <w:iCs/>
          <w:sz w:val="24"/>
          <w:szCs w:val="24"/>
        </w:rPr>
        <w:t xml:space="preserve">et al. </w:t>
      </w:r>
      <w:r w:rsidR="00170D23" w:rsidRPr="001C5CFB">
        <w:rPr>
          <w:iCs/>
          <w:sz w:val="24"/>
          <w:szCs w:val="24"/>
        </w:rPr>
        <w:t xml:space="preserve">2011, </w:t>
      </w:r>
      <w:r w:rsidR="00170D23" w:rsidRPr="001C5CFB">
        <w:rPr>
          <w:sz w:val="24"/>
          <w:szCs w:val="24"/>
        </w:rPr>
        <w:t xml:space="preserve">and </w:t>
      </w:r>
      <w:proofErr w:type="spellStart"/>
      <w:r w:rsidR="00170D23" w:rsidRPr="001C5CFB">
        <w:rPr>
          <w:iCs/>
          <w:sz w:val="24"/>
          <w:szCs w:val="24"/>
        </w:rPr>
        <w:t>Flerchinger</w:t>
      </w:r>
      <w:proofErr w:type="spellEnd"/>
      <w:r w:rsidR="00170D23" w:rsidRPr="001C5CFB">
        <w:rPr>
          <w:iCs/>
          <w:sz w:val="24"/>
          <w:szCs w:val="24"/>
        </w:rPr>
        <w:t xml:space="preserve"> and </w:t>
      </w:r>
      <w:proofErr w:type="spellStart"/>
      <w:r w:rsidR="00170D23" w:rsidRPr="001C5CFB">
        <w:rPr>
          <w:iCs/>
          <w:sz w:val="24"/>
          <w:szCs w:val="24"/>
        </w:rPr>
        <w:t>Seyfried</w:t>
      </w:r>
      <w:proofErr w:type="spellEnd"/>
      <w:r w:rsidR="00170D23" w:rsidRPr="001C5CFB">
        <w:rPr>
          <w:iCs/>
          <w:sz w:val="24"/>
          <w:szCs w:val="24"/>
        </w:rPr>
        <w:t>, 2014. For this research, the version and parameterization of the model that was used was further improved to accurately simulate the hydrological dynamics in aspen canopies (</w:t>
      </w:r>
      <w:proofErr w:type="spellStart"/>
      <w:r w:rsidR="00170D23" w:rsidRPr="001C5CFB">
        <w:rPr>
          <w:iCs/>
          <w:sz w:val="24"/>
          <w:szCs w:val="24"/>
        </w:rPr>
        <w:t>Flerchinger</w:t>
      </w:r>
      <w:proofErr w:type="spellEnd"/>
      <w:r w:rsidR="00170D23" w:rsidRPr="001C5CFB">
        <w:rPr>
          <w:iCs/>
          <w:sz w:val="24"/>
          <w:szCs w:val="24"/>
        </w:rPr>
        <w:t xml:space="preserve"> </w:t>
      </w:r>
      <w:del w:id="179" w:author="Shinneman, Douglas" w:date="2017-04-04T12:55:00Z">
        <w:r w:rsidR="00170D23" w:rsidRPr="001C5CFB" w:rsidDel="00F13BBC">
          <w:rPr>
            <w:iCs/>
            <w:sz w:val="24"/>
            <w:szCs w:val="24"/>
          </w:rPr>
          <w:delText>et al.,</w:delText>
        </w:r>
      </w:del>
      <w:ins w:id="180" w:author="Shinneman, Douglas" w:date="2017-04-04T12:55:00Z">
        <w:r w:rsidR="00F13BBC">
          <w:rPr>
            <w:iCs/>
            <w:sz w:val="24"/>
            <w:szCs w:val="24"/>
          </w:rPr>
          <w:t>et al.</w:t>
        </w:r>
      </w:ins>
      <w:r w:rsidR="00170D23" w:rsidRPr="001C5CFB">
        <w:rPr>
          <w:iCs/>
          <w:sz w:val="24"/>
          <w:szCs w:val="24"/>
        </w:rPr>
        <w:t xml:space="preserve"> 2015) and accurately discriminate rain from snow based on surface air temperature (</w:t>
      </w:r>
      <w:proofErr w:type="spellStart"/>
      <w:r w:rsidR="00170D23" w:rsidRPr="001C5CFB">
        <w:rPr>
          <w:iCs/>
          <w:sz w:val="24"/>
          <w:szCs w:val="24"/>
        </w:rPr>
        <w:t>Harpold</w:t>
      </w:r>
      <w:proofErr w:type="spellEnd"/>
      <w:r w:rsidR="00170D23" w:rsidRPr="001C5CFB">
        <w:rPr>
          <w:iCs/>
          <w:sz w:val="24"/>
          <w:szCs w:val="24"/>
        </w:rPr>
        <w:t xml:space="preserve"> </w:t>
      </w:r>
      <w:del w:id="181" w:author="Shinneman, Douglas" w:date="2017-04-04T12:55:00Z">
        <w:r w:rsidR="00170D23" w:rsidRPr="001C5CFB" w:rsidDel="00F13BBC">
          <w:rPr>
            <w:iCs/>
            <w:sz w:val="24"/>
            <w:szCs w:val="24"/>
          </w:rPr>
          <w:delText>et al.,</w:delText>
        </w:r>
      </w:del>
      <w:ins w:id="182" w:author="Shinneman, Douglas" w:date="2017-04-04T12:55:00Z">
        <w:r w:rsidR="00F13BBC">
          <w:rPr>
            <w:iCs/>
            <w:sz w:val="24"/>
            <w:szCs w:val="24"/>
          </w:rPr>
          <w:t>et al.</w:t>
        </w:r>
      </w:ins>
      <w:r w:rsidR="00170D23" w:rsidRPr="001C5CFB">
        <w:rPr>
          <w:iCs/>
          <w:sz w:val="24"/>
          <w:szCs w:val="24"/>
        </w:rPr>
        <w:t xml:space="preserve"> 2017).</w:t>
      </w:r>
      <w:r w:rsidR="00170D23" w:rsidRPr="001C5CFB">
        <w:rPr>
          <w:sz w:val="24"/>
          <w:szCs w:val="24"/>
        </w:rPr>
        <w:t xml:space="preserve"> </w:t>
      </w:r>
    </w:p>
    <w:p w14:paraId="13C0B628" w14:textId="77777777" w:rsidR="00170D23" w:rsidRPr="003671C7" w:rsidRDefault="00170D23" w:rsidP="003671C7">
      <w:pPr>
        <w:tabs>
          <w:tab w:val="left" w:pos="432"/>
        </w:tabs>
        <w:spacing w:line="240" w:lineRule="auto"/>
        <w:contextualSpacing/>
        <w:rPr>
          <w:sz w:val="24"/>
          <w:szCs w:val="24"/>
        </w:rPr>
      </w:pPr>
    </w:p>
    <w:p w14:paraId="6318CE82" w14:textId="77777777" w:rsidR="00170D23" w:rsidRPr="003671C7" w:rsidRDefault="00170D23" w:rsidP="00056988">
      <w:pPr>
        <w:tabs>
          <w:tab w:val="left" w:pos="432"/>
        </w:tabs>
        <w:spacing w:line="240" w:lineRule="auto"/>
        <w:contextualSpacing/>
        <w:outlineLvl w:val="0"/>
        <w:rPr>
          <w:i/>
          <w:iCs/>
          <w:sz w:val="24"/>
          <w:szCs w:val="24"/>
        </w:rPr>
      </w:pPr>
      <w:r w:rsidRPr="003671C7">
        <w:rPr>
          <w:iCs/>
          <w:sz w:val="24"/>
          <w:szCs w:val="24"/>
        </w:rPr>
        <w:t xml:space="preserve">5.4.2 </w:t>
      </w:r>
      <w:r w:rsidRPr="003671C7">
        <w:rPr>
          <w:i/>
          <w:iCs/>
          <w:sz w:val="24"/>
          <w:szCs w:val="24"/>
        </w:rPr>
        <w:t>Climate scenarios</w:t>
      </w:r>
    </w:p>
    <w:p w14:paraId="49B730FC"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Global climate model (GCM) daily minimum temperature, maximum temperature, and precipitation were obtained from the Integrated Scenarios project, which uses CMIP5 model runs and a multivariate adaptive constructed analogue (MACA) downscaling technique (</w:t>
      </w:r>
      <w:proofErr w:type="spellStart"/>
      <w:r w:rsidR="00170D23" w:rsidRPr="003671C7">
        <w:rPr>
          <w:sz w:val="24"/>
          <w:szCs w:val="24"/>
        </w:rPr>
        <w:t>Abatzoglou</w:t>
      </w:r>
      <w:proofErr w:type="spellEnd"/>
      <w:r w:rsidR="00170D23" w:rsidRPr="003671C7">
        <w:rPr>
          <w:sz w:val="24"/>
          <w:szCs w:val="24"/>
        </w:rPr>
        <w:t xml:space="preserve"> </w:t>
      </w:r>
      <w:r w:rsidR="001C5CFB">
        <w:rPr>
          <w:sz w:val="24"/>
          <w:szCs w:val="24"/>
        </w:rPr>
        <w:t xml:space="preserve">et al. </w:t>
      </w:r>
      <w:r w:rsidR="00170D23" w:rsidRPr="003671C7">
        <w:rPr>
          <w:sz w:val="24"/>
          <w:szCs w:val="24"/>
        </w:rPr>
        <w:t xml:space="preserve">2012, Rupp </w:t>
      </w:r>
      <w:r w:rsidR="001C5CFB">
        <w:rPr>
          <w:sz w:val="24"/>
          <w:szCs w:val="24"/>
        </w:rPr>
        <w:t xml:space="preserve">et al. </w:t>
      </w:r>
      <w:r w:rsidR="00170D23" w:rsidRPr="003671C7">
        <w:rPr>
          <w:sz w:val="24"/>
          <w:szCs w:val="24"/>
        </w:rPr>
        <w:t>2013). For a historical period (1950-2005) and future period (2050-2099) under the representative concentration pathway (RCP) 8.5 for each GCM, average daily temperatures and precipitation were obtained. Differences in mean daily temperature and precipitation between these two time periods were calculated. Differences were identified on both a seasonally variable and constant basis. In the seasonally variable case, changes in temperature and precipitation varied based on the day of year, while in the seasonally constant case, temperature and precipitation changes were applied consistently across each water year. To develop multiple scenarios, temperature and precipitation were each adjusted in constant increments to capture the standard deviation of projected variability (</w:t>
      </w:r>
      <w:r w:rsidR="00D0190C">
        <w:rPr>
          <w:color w:val="0000FF"/>
          <w:sz w:val="24"/>
          <w:szCs w:val="24"/>
        </w:rPr>
        <w:t>Fig.</w:t>
      </w:r>
      <w:r w:rsidR="00170D23" w:rsidRPr="00D0190C">
        <w:rPr>
          <w:color w:val="0000FF"/>
          <w:sz w:val="24"/>
          <w:szCs w:val="24"/>
        </w:rPr>
        <w:t xml:space="preserve"> 5.4.1</w:t>
      </w:r>
      <w:r w:rsidR="00170D23" w:rsidRPr="003671C7">
        <w:rPr>
          <w:sz w:val="24"/>
          <w:szCs w:val="24"/>
        </w:rPr>
        <w:t>).</w:t>
      </w:r>
    </w:p>
    <w:p w14:paraId="13DF12A2" w14:textId="77777777" w:rsidR="00170D23" w:rsidRPr="003671C7" w:rsidRDefault="00170D23" w:rsidP="003671C7">
      <w:pPr>
        <w:tabs>
          <w:tab w:val="left" w:pos="432"/>
        </w:tabs>
        <w:spacing w:line="240" w:lineRule="auto"/>
        <w:contextualSpacing/>
        <w:rPr>
          <w:sz w:val="24"/>
          <w:szCs w:val="24"/>
        </w:rPr>
      </w:pPr>
    </w:p>
    <w:p w14:paraId="6FDA9795"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mc:AlternateContent>
          <mc:Choice Requires="wps">
            <w:drawing>
              <wp:anchor distT="0" distB="0" distL="114300" distR="114300" simplePos="0" relativeHeight="251662336" behindDoc="0" locked="0" layoutInCell="1" allowOverlap="1" wp14:anchorId="16325785" wp14:editId="2454567F">
                <wp:simplePos x="0" y="0"/>
                <wp:positionH relativeFrom="column">
                  <wp:posOffset>-66675</wp:posOffset>
                </wp:positionH>
                <wp:positionV relativeFrom="paragraph">
                  <wp:posOffset>234315</wp:posOffset>
                </wp:positionV>
                <wp:extent cx="5943600" cy="5114925"/>
                <wp:effectExtent l="0" t="0" r="19050" b="28575"/>
                <wp:wrapTopAndBottom/>
                <wp:docPr id="11" name="Text Box 11"/>
                <wp:cNvGraphicFramePr/>
                <a:graphic xmlns:a="http://schemas.openxmlformats.org/drawingml/2006/main">
                  <a:graphicData uri="http://schemas.microsoft.com/office/word/2010/wordprocessingShape">
                    <wps:wsp>
                      <wps:cNvSpPr txBox="1"/>
                      <wps:spPr>
                        <a:xfrm>
                          <a:off x="0" y="0"/>
                          <a:ext cx="5943600" cy="5114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F1A0C7F" w14:textId="77777777" w:rsidR="00E00459" w:rsidRPr="00E84E14" w:rsidRDefault="00E00459" w:rsidP="00170D23">
                            <w:pPr>
                              <w:rPr>
                                <w:rFonts w:ascii="Helvetica" w:hAnsi="Helvetica" w:cs="Times New Roman"/>
                              </w:rPr>
                            </w:pPr>
                          </w:p>
                          <w:p w14:paraId="755E1297" w14:textId="77777777" w:rsidR="00E00459" w:rsidRPr="00EE2C61" w:rsidRDefault="00E00459" w:rsidP="00170D23">
                            <w:pPr>
                              <w:jc w:val="center"/>
                              <w:rPr>
                                <w:rFonts w:ascii="Times New Roman" w:hAnsi="Times New Roman" w:cs="Times New Roman"/>
                              </w:rPr>
                            </w:pPr>
                            <w:r>
                              <w:rPr>
                                <w:noProof/>
                              </w:rPr>
                              <w:drawing>
                                <wp:inline distT="114300" distB="114300" distL="114300" distR="114300" wp14:anchorId="41FCA12D" wp14:editId="13C00B00">
                                  <wp:extent cx="5754370" cy="3836247"/>
                                  <wp:effectExtent l="0" t="0" r="11430" b="0"/>
                                  <wp:docPr id="57"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1"/>
                                          <a:srcRect/>
                                          <a:stretch>
                                            <a:fillRect/>
                                          </a:stretch>
                                        </pic:blipFill>
                                        <pic:spPr>
                                          <a:xfrm>
                                            <a:off x="0" y="0"/>
                                            <a:ext cx="5754370" cy="3836247"/>
                                          </a:xfrm>
                                          <a:prstGeom prst="rect">
                                            <a:avLst/>
                                          </a:prstGeom>
                                          <a:ln/>
                                        </pic:spPr>
                                      </pic:pic>
                                    </a:graphicData>
                                  </a:graphic>
                                </wp:inline>
                              </w:drawing>
                            </w:r>
                          </w:p>
                          <w:p w14:paraId="34FC1C5F" w14:textId="77777777" w:rsidR="00E00459" w:rsidRPr="00080D8F" w:rsidRDefault="00E00459" w:rsidP="00170D23">
                            <w:pPr>
                              <w:rPr>
                                <w:rFonts w:eastAsia="Times New Roman" w:cs="Times New Roman"/>
                                <w:sz w:val="24"/>
                                <w:szCs w:val="24"/>
                              </w:rPr>
                            </w:pPr>
                            <w:proofErr w:type="gramStart"/>
                            <w:r w:rsidRPr="00080D8F">
                              <w:rPr>
                                <w:rFonts w:eastAsia="Times New Roman" w:cs="Times New Roman"/>
                                <w:sz w:val="24"/>
                                <w:szCs w:val="24"/>
                              </w:rPr>
                              <w:t>Figure 5.4.1.</w:t>
                            </w:r>
                            <w:proofErr w:type="gramEnd"/>
                            <w:r w:rsidRPr="00080D8F">
                              <w:rPr>
                                <w:rFonts w:eastAsia="Times New Roman" w:cs="Times New Roman"/>
                                <w:sz w:val="24"/>
                                <w:szCs w:val="24"/>
                              </w:rPr>
                              <w:t xml:space="preserve"> </w:t>
                            </w:r>
                            <w:proofErr w:type="gramStart"/>
                            <w:r w:rsidRPr="00080D8F">
                              <w:rPr>
                                <w:rFonts w:eastAsia="Times New Roman" w:cs="Times New Roman"/>
                                <w:sz w:val="24"/>
                                <w:szCs w:val="24"/>
                              </w:rPr>
                              <w:t>Seasonally constant and variable changes in temperature and precipitation.</w:t>
                            </w:r>
                            <w:proofErr w:type="gramEnd"/>
                            <w:r w:rsidRPr="00080D8F">
                              <w:rPr>
                                <w:rFonts w:eastAsia="Times New Roman" w:cs="Times New Roman"/>
                                <w:sz w:val="24"/>
                                <w:szCs w:val="24"/>
                              </w:rPr>
                              <w:t xml:space="preserve"> The gray lines represent delta functions before loess smoothing, and gray shaded areas represent standard deviations across models. The large standard deviations in summer months are due to low precipitation volumes.</w:t>
                            </w:r>
                          </w:p>
                          <w:p w14:paraId="46D9498B" w14:textId="77777777" w:rsidR="00E00459" w:rsidRDefault="00E00459" w:rsidP="00170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1" o:spid="_x0000_s1030" type="#_x0000_t202" style="position:absolute;margin-left:-5.25pt;margin-top:18.45pt;width:468pt;height:4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XNjwIAAJQFAAAOAAAAZHJzL2Uyb0RvYy54bWysVE1PGzEQvVfqf7B8L5uEhJaIDUpBVJUQ&#10;oELF2fHaZFWvx7WdZNNf32dvNoloL1S97I5nnufzjS8u28awtfKhJlvy4cmAM2UlVbV9Kfn3p5sP&#10;nzgLUdhKGLKq5FsV+OXs/buLjZuqES3JVMozOLFhunElX8bopkUR5FI1IpyQUxZGTb4REUf/UlRe&#10;bOC9McVoMDgrNuQr50mqEKC97ox8lv1rrWS81zqoyEzJkVvMX5+/i/QtZhdi+uKFW9Zyl4b4hywa&#10;UVsE3bu6FlGwla//cNXU0lMgHU8kNQVpXUuVa0A1w8Grah6XwqlcC5oT3L5N4f+5lXfrB8/qCrMb&#10;cmZFgxk9qTayz9QyqNCfjQtTwB4dgLGFHtheH6BMZbfaN+mPghjs6PR2393kTUI5OR+fng1gkrBN&#10;hsPx+WiS/BSH686H+EVRw5JQco/x5a6K9W2IHbSHpGiWbmpj8giNZZuSn51OBvlCIFNXyZhgmUzq&#10;yni2FqBBbHP6CHuEwsnYBFaZNLtwqfSuxCzFrVEJY+w3pdG0XOlfIggplY19lIxOKI183nJxhz9k&#10;9ZbLXR24kSOTjfvLTW3Jd11KW3ZoTPWjT1l3eMzmqO4kxnbRZraMewYsqNqCGJ661QpO3tQY3q0I&#10;8UF47BIGjvch3uOjDWFItJM4W5L/9Td9woPisHK2wW6WPPxcCa84M18tyH8+HI/TMufDePJxhIM/&#10;tiyOLXbVXBHmDn4juywmfDS9qD01z3hG5ikqTMJKxAZRevEqdi8GniGp5vMMwvo6EW/to5PJdepy&#10;ouZT+yy82/E3gvp31G+xmL6icYdNNy3NV5F0nTme+tx1ddd/rH7ekt0zld6W43NGHR7T2W8AAAD/&#10;/wMAUEsDBBQABgAIAAAAIQAOz7/z4QAAAAoBAAAPAAAAZHJzL2Rvd25yZXYueG1sTI/BToNAEIbv&#10;Jr7DZky8tUuRNhRZGiXRmJgeoF68bdkRSNlZwm5bfHvHkx5n5ss/35/vZjuIC06+d6RgtYxAIDXO&#10;9NQq+Di8LFIQPmgyenCECr7Rw664vcl1ZtyVKrzUoRUcQj7TCroQxkxK33RotV+6EYlvX26yOvA4&#10;tdJM+srhdpBxFG2k1T3xh06PWHbYnOqzVVCezLN8rdL6vSoTNMP+c394G5W6v5ufHkEEnMMfDL/6&#10;rA4FOx3dmYwXg4LFKlozquBhswXBwDZe8+KoIE3iBGSRy/8Vih8AAAD//wMAUEsBAi0AFAAGAAgA&#10;AAAhALaDOJL+AAAA4QEAABMAAAAAAAAAAAAAAAAAAAAAAFtDb250ZW50X1R5cGVzXS54bWxQSwEC&#10;LQAUAAYACAAAACEAOP0h/9YAAACUAQAACwAAAAAAAAAAAAAAAAAvAQAAX3JlbHMvLnJlbHNQSwEC&#10;LQAUAAYACAAAACEActhFzY8CAACUBQAADgAAAAAAAAAAAAAAAAAuAgAAZHJzL2Uyb0RvYy54bWxQ&#10;SwECLQAUAAYACAAAACEADs+/8+EAAAAKAQAADwAAAAAAAAAAAAAAAADpBAAAZHJzL2Rvd25yZXYu&#10;eG1sUEsFBgAAAAAEAAQA8wAAAPcFAAAAAA==&#10;" filled="f" strokecolor="black [3213]" strokeweight=".5pt">
                <v:textbox>
                  <w:txbxContent>
                    <w:p w14:paraId="0F1A0C7F" w14:textId="77777777" w:rsidR="00E00459" w:rsidRPr="00E84E14" w:rsidRDefault="00E00459" w:rsidP="00170D23">
                      <w:pPr>
                        <w:rPr>
                          <w:rFonts w:ascii="Helvetica" w:hAnsi="Helvetica" w:cs="Times New Roman"/>
                        </w:rPr>
                      </w:pPr>
                    </w:p>
                    <w:p w14:paraId="755E1297" w14:textId="77777777" w:rsidR="00E00459" w:rsidRPr="00EE2C61" w:rsidRDefault="00E00459" w:rsidP="00170D23">
                      <w:pPr>
                        <w:jc w:val="center"/>
                        <w:rPr>
                          <w:rFonts w:ascii="Times New Roman" w:hAnsi="Times New Roman" w:cs="Times New Roman"/>
                        </w:rPr>
                      </w:pPr>
                      <w:r>
                        <w:rPr>
                          <w:noProof/>
                        </w:rPr>
                        <w:drawing>
                          <wp:inline distT="114300" distB="114300" distL="114300" distR="114300" wp14:anchorId="41FCA12D" wp14:editId="13C00B00">
                            <wp:extent cx="5754370" cy="3836247"/>
                            <wp:effectExtent l="0" t="0" r="11430" b="0"/>
                            <wp:docPr id="57"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1"/>
                                    <a:srcRect/>
                                    <a:stretch>
                                      <a:fillRect/>
                                    </a:stretch>
                                  </pic:blipFill>
                                  <pic:spPr>
                                    <a:xfrm>
                                      <a:off x="0" y="0"/>
                                      <a:ext cx="5754370" cy="3836247"/>
                                    </a:xfrm>
                                    <a:prstGeom prst="rect">
                                      <a:avLst/>
                                    </a:prstGeom>
                                    <a:ln/>
                                  </pic:spPr>
                                </pic:pic>
                              </a:graphicData>
                            </a:graphic>
                          </wp:inline>
                        </w:drawing>
                      </w:r>
                    </w:p>
                    <w:p w14:paraId="34FC1C5F" w14:textId="77777777" w:rsidR="00E00459" w:rsidRPr="00080D8F" w:rsidRDefault="00E00459" w:rsidP="00170D23">
                      <w:pPr>
                        <w:rPr>
                          <w:rFonts w:eastAsia="Times New Roman" w:cs="Times New Roman"/>
                          <w:sz w:val="24"/>
                          <w:szCs w:val="24"/>
                        </w:rPr>
                      </w:pPr>
                      <w:proofErr w:type="gramStart"/>
                      <w:r w:rsidRPr="00080D8F">
                        <w:rPr>
                          <w:rFonts w:eastAsia="Times New Roman" w:cs="Times New Roman"/>
                          <w:sz w:val="24"/>
                          <w:szCs w:val="24"/>
                        </w:rPr>
                        <w:t>Figure 5.4.1.</w:t>
                      </w:r>
                      <w:proofErr w:type="gramEnd"/>
                      <w:r w:rsidRPr="00080D8F">
                        <w:rPr>
                          <w:rFonts w:eastAsia="Times New Roman" w:cs="Times New Roman"/>
                          <w:sz w:val="24"/>
                          <w:szCs w:val="24"/>
                        </w:rPr>
                        <w:t xml:space="preserve"> </w:t>
                      </w:r>
                      <w:proofErr w:type="gramStart"/>
                      <w:r w:rsidRPr="00080D8F">
                        <w:rPr>
                          <w:rFonts w:eastAsia="Times New Roman" w:cs="Times New Roman"/>
                          <w:sz w:val="24"/>
                          <w:szCs w:val="24"/>
                        </w:rPr>
                        <w:t>Seasonally constant and variable changes in temperature and precipitation.</w:t>
                      </w:r>
                      <w:proofErr w:type="gramEnd"/>
                      <w:r w:rsidRPr="00080D8F">
                        <w:rPr>
                          <w:rFonts w:eastAsia="Times New Roman" w:cs="Times New Roman"/>
                          <w:sz w:val="24"/>
                          <w:szCs w:val="24"/>
                        </w:rPr>
                        <w:t xml:space="preserve"> The gray lines represent delta functions before loess smoothing, and gray shaded areas represent standard deviations across models. The large standard deviations in summer months are due to low precipitation volumes.</w:t>
                      </w:r>
                    </w:p>
                    <w:p w14:paraId="46D9498B" w14:textId="77777777" w:rsidR="00E00459" w:rsidRDefault="00E00459" w:rsidP="00170D23"/>
                  </w:txbxContent>
                </v:textbox>
                <w10:wrap type="topAndBottom"/>
              </v:shape>
            </w:pict>
          </mc:Fallback>
        </mc:AlternateContent>
      </w:r>
    </w:p>
    <w:p w14:paraId="2FF61AF4" w14:textId="77777777" w:rsidR="00170D23" w:rsidRPr="003671C7" w:rsidRDefault="00170D23" w:rsidP="003671C7">
      <w:pPr>
        <w:tabs>
          <w:tab w:val="left" w:pos="432"/>
        </w:tabs>
        <w:spacing w:line="240" w:lineRule="auto"/>
        <w:contextualSpacing/>
        <w:rPr>
          <w:sz w:val="24"/>
          <w:szCs w:val="24"/>
        </w:rPr>
      </w:pPr>
    </w:p>
    <w:p w14:paraId="0F74C4CE"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 xml:space="preserve">To account for wind-driven snow drifting, empirically derived drift factors were applied to each HRU as described in </w:t>
      </w:r>
      <w:r w:rsidR="00170D23" w:rsidRPr="001C5CFB">
        <w:rPr>
          <w:iCs/>
          <w:sz w:val="24"/>
          <w:szCs w:val="24"/>
        </w:rPr>
        <w:t xml:space="preserve">Chauvin </w:t>
      </w:r>
      <w:r w:rsidR="001C5CFB" w:rsidRPr="001C5CFB">
        <w:rPr>
          <w:iCs/>
          <w:sz w:val="24"/>
          <w:szCs w:val="24"/>
        </w:rPr>
        <w:t xml:space="preserve">et al. </w:t>
      </w:r>
      <w:r w:rsidR="00170D23" w:rsidRPr="001C5CFB">
        <w:rPr>
          <w:iCs/>
          <w:sz w:val="24"/>
          <w:szCs w:val="24"/>
        </w:rPr>
        <w:t>2011</w:t>
      </w:r>
      <w:r w:rsidR="00170D23" w:rsidRPr="001C5CFB">
        <w:rPr>
          <w:sz w:val="24"/>
          <w:szCs w:val="24"/>
        </w:rPr>
        <w:t xml:space="preserve">. </w:t>
      </w:r>
      <w:r w:rsidR="00170D23" w:rsidRPr="003671C7">
        <w:rPr>
          <w:sz w:val="24"/>
          <w:szCs w:val="24"/>
        </w:rPr>
        <w:t xml:space="preserve">These drift factors are 2.29, 0.98, and 0.93 for aspen, big, and low sagebrush, respectively. </w:t>
      </w:r>
    </w:p>
    <w:p w14:paraId="0DAED53A" w14:textId="77777777" w:rsidR="00170D23" w:rsidRPr="003671C7" w:rsidRDefault="00170D23" w:rsidP="003671C7">
      <w:pPr>
        <w:tabs>
          <w:tab w:val="left" w:pos="432"/>
        </w:tabs>
        <w:spacing w:line="240" w:lineRule="auto"/>
        <w:contextualSpacing/>
        <w:rPr>
          <w:sz w:val="24"/>
          <w:szCs w:val="24"/>
        </w:rPr>
      </w:pPr>
    </w:p>
    <w:p w14:paraId="0736C301" w14:textId="77777777" w:rsidR="00170D23" w:rsidRPr="003671C7" w:rsidRDefault="00170D23" w:rsidP="00056988">
      <w:pPr>
        <w:tabs>
          <w:tab w:val="left" w:pos="432"/>
        </w:tabs>
        <w:spacing w:line="240" w:lineRule="auto"/>
        <w:contextualSpacing/>
        <w:outlineLvl w:val="0"/>
        <w:rPr>
          <w:i/>
          <w:iCs/>
          <w:sz w:val="24"/>
          <w:szCs w:val="24"/>
        </w:rPr>
      </w:pPr>
      <w:r w:rsidRPr="003671C7">
        <w:rPr>
          <w:iCs/>
          <w:sz w:val="24"/>
          <w:szCs w:val="24"/>
        </w:rPr>
        <w:t xml:space="preserve">5.4.3 </w:t>
      </w:r>
      <w:r w:rsidRPr="003671C7">
        <w:rPr>
          <w:i/>
          <w:iCs/>
          <w:sz w:val="24"/>
          <w:szCs w:val="24"/>
        </w:rPr>
        <w:t>Species mortality scenarios</w:t>
      </w:r>
    </w:p>
    <w:p w14:paraId="5AE3A1ED"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One objective of this project was to determine the effects of potential aspen mortality on hydrologic fluxes. The SHAW model was run with climate scenarios described above, with aspen vegetation replaced with a low grass cover. To assess the effects of aspen mortality on water availability, both unit and area-weighted average flows were computed for the watershed. Because SHAW is a one-dimensional model, flow is calculated as the sum of surface runoff (which is typically zero), and deep percolation beyond the rooting zone.</w:t>
      </w:r>
    </w:p>
    <w:p w14:paraId="69C7F383" w14:textId="77777777" w:rsidR="00170D23" w:rsidRPr="003671C7" w:rsidRDefault="00170D23" w:rsidP="003671C7">
      <w:pPr>
        <w:tabs>
          <w:tab w:val="left" w:pos="432"/>
        </w:tabs>
        <w:spacing w:line="240" w:lineRule="auto"/>
        <w:contextualSpacing/>
        <w:rPr>
          <w:sz w:val="24"/>
          <w:szCs w:val="24"/>
        </w:rPr>
      </w:pPr>
    </w:p>
    <w:p w14:paraId="77B6C4CB" w14:textId="77777777" w:rsidR="00170D23" w:rsidRPr="003671C7" w:rsidRDefault="00170D23" w:rsidP="00056988">
      <w:pPr>
        <w:tabs>
          <w:tab w:val="left" w:pos="432"/>
        </w:tabs>
        <w:spacing w:line="240" w:lineRule="auto"/>
        <w:contextualSpacing/>
        <w:outlineLvl w:val="0"/>
        <w:rPr>
          <w:i/>
          <w:iCs/>
          <w:sz w:val="24"/>
          <w:szCs w:val="24"/>
        </w:rPr>
      </w:pPr>
      <w:r w:rsidRPr="003671C7">
        <w:rPr>
          <w:iCs/>
          <w:sz w:val="24"/>
          <w:szCs w:val="24"/>
        </w:rPr>
        <w:t xml:space="preserve">5.4.4. </w:t>
      </w:r>
      <w:r w:rsidRPr="003671C7">
        <w:rPr>
          <w:i/>
          <w:iCs/>
          <w:sz w:val="24"/>
          <w:szCs w:val="24"/>
        </w:rPr>
        <w:t>Data analysis</w:t>
      </w:r>
    </w:p>
    <w:p w14:paraId="39A88DAB"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 xml:space="preserve">For each climate scenario and HRU, daily values and annual summary statistics were extracted. Summary statistics included the annual sums of hydrologic states and fluxes (precipitation, evaporation, transpiration, change in soil water content, and deep percolation plus runoff), center of timing (CT) of each of these fluxes (the day of water year at which half of a given flux has occurred for that water year, as described in </w:t>
      </w:r>
      <w:r w:rsidR="00170D23" w:rsidRPr="003671C7">
        <w:rPr>
          <w:i/>
          <w:iCs/>
          <w:sz w:val="24"/>
          <w:szCs w:val="24"/>
        </w:rPr>
        <w:t xml:space="preserve">Stewart </w:t>
      </w:r>
      <w:r w:rsidR="001C5CFB">
        <w:rPr>
          <w:i/>
          <w:iCs/>
          <w:sz w:val="24"/>
          <w:szCs w:val="24"/>
        </w:rPr>
        <w:t xml:space="preserve">et al. </w:t>
      </w:r>
      <w:r w:rsidR="00170D23" w:rsidRPr="003671C7">
        <w:rPr>
          <w:i/>
          <w:iCs/>
          <w:sz w:val="24"/>
          <w:szCs w:val="24"/>
        </w:rPr>
        <w:t>2005</w:t>
      </w:r>
      <w:r w:rsidR="00170D23" w:rsidRPr="003671C7">
        <w:rPr>
          <w:sz w:val="24"/>
          <w:szCs w:val="24"/>
        </w:rPr>
        <w:t>), and several metrics to describe snowpack dynamics. These snowpack metrics included maximum snow water equivalent (</w:t>
      </w:r>
      <w:proofErr w:type="spellStart"/>
      <w:r w:rsidR="00170D23" w:rsidRPr="003671C7">
        <w:rPr>
          <w:sz w:val="24"/>
          <w:szCs w:val="24"/>
        </w:rPr>
        <w:t>SWE</w:t>
      </w:r>
      <w:r w:rsidR="00170D23" w:rsidRPr="003671C7">
        <w:rPr>
          <w:sz w:val="24"/>
          <w:szCs w:val="24"/>
          <w:vertAlign w:val="subscript"/>
        </w:rPr>
        <w:t>max</w:t>
      </w:r>
      <w:proofErr w:type="spellEnd"/>
      <w:r w:rsidR="00170D23" w:rsidRPr="003671C7">
        <w:rPr>
          <w:sz w:val="24"/>
          <w:szCs w:val="24"/>
        </w:rPr>
        <w:t>)</w:t>
      </w:r>
      <w:proofErr w:type="gramStart"/>
      <w:r w:rsidR="00170D23" w:rsidRPr="003671C7">
        <w:rPr>
          <w:sz w:val="24"/>
          <w:szCs w:val="24"/>
        </w:rPr>
        <w:t>,  day</w:t>
      </w:r>
      <w:proofErr w:type="gramEnd"/>
      <w:r w:rsidR="00170D23" w:rsidRPr="003671C7">
        <w:rPr>
          <w:sz w:val="24"/>
          <w:szCs w:val="24"/>
        </w:rPr>
        <w:t xml:space="preserve"> of </w:t>
      </w:r>
      <w:proofErr w:type="spellStart"/>
      <w:r w:rsidR="00170D23" w:rsidRPr="003671C7">
        <w:rPr>
          <w:sz w:val="24"/>
          <w:szCs w:val="24"/>
        </w:rPr>
        <w:t>SWE</w:t>
      </w:r>
      <w:r w:rsidR="00170D23" w:rsidRPr="003671C7">
        <w:rPr>
          <w:sz w:val="24"/>
          <w:szCs w:val="24"/>
          <w:vertAlign w:val="subscript"/>
        </w:rPr>
        <w:t>max</w:t>
      </w:r>
      <w:proofErr w:type="spellEnd"/>
      <w:r w:rsidR="00170D23" w:rsidRPr="003671C7">
        <w:rPr>
          <w:sz w:val="24"/>
          <w:szCs w:val="24"/>
          <w:vertAlign w:val="subscript"/>
        </w:rPr>
        <w:t xml:space="preserve"> </w:t>
      </w:r>
      <w:r w:rsidR="00170D23" w:rsidRPr="003671C7">
        <w:rPr>
          <w:sz w:val="24"/>
          <w:szCs w:val="24"/>
        </w:rPr>
        <w:t>(DOMS), and SWE residence time (</w:t>
      </w:r>
      <w:proofErr w:type="spellStart"/>
      <w:r w:rsidR="00170D23" w:rsidRPr="003671C7">
        <w:rPr>
          <w:sz w:val="24"/>
          <w:szCs w:val="24"/>
        </w:rPr>
        <w:t>SWE</w:t>
      </w:r>
      <w:r w:rsidR="00170D23" w:rsidRPr="003671C7">
        <w:rPr>
          <w:sz w:val="24"/>
          <w:szCs w:val="24"/>
          <w:vertAlign w:val="subscript"/>
        </w:rPr>
        <w:t>Tres</w:t>
      </w:r>
      <w:proofErr w:type="spellEnd"/>
      <w:r w:rsidR="00170D23" w:rsidRPr="003671C7">
        <w:rPr>
          <w:sz w:val="24"/>
          <w:szCs w:val="24"/>
        </w:rPr>
        <w:t xml:space="preserve">), as described in </w:t>
      </w:r>
      <w:proofErr w:type="spellStart"/>
      <w:r w:rsidR="00170D23" w:rsidRPr="001C5CFB">
        <w:rPr>
          <w:iCs/>
          <w:sz w:val="24"/>
          <w:szCs w:val="24"/>
        </w:rPr>
        <w:t>Luce</w:t>
      </w:r>
      <w:proofErr w:type="spellEnd"/>
      <w:r w:rsidR="00170D23" w:rsidRPr="001C5CFB">
        <w:rPr>
          <w:iCs/>
          <w:sz w:val="24"/>
          <w:szCs w:val="24"/>
        </w:rPr>
        <w:t xml:space="preserve"> </w:t>
      </w:r>
      <w:r w:rsidR="001C5CFB" w:rsidRPr="001C5CFB">
        <w:rPr>
          <w:iCs/>
          <w:sz w:val="24"/>
          <w:szCs w:val="24"/>
        </w:rPr>
        <w:t xml:space="preserve">et al. </w:t>
      </w:r>
      <w:r w:rsidR="00170D23" w:rsidRPr="001C5CFB">
        <w:rPr>
          <w:iCs/>
          <w:sz w:val="24"/>
          <w:szCs w:val="24"/>
        </w:rPr>
        <w:t xml:space="preserve">2014. </w:t>
      </w:r>
    </w:p>
    <w:p w14:paraId="124F9E95"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 xml:space="preserve">Interannual variability of responses to climate change was assessed through analysis of climate trajectories in </w:t>
      </w:r>
      <w:proofErr w:type="spellStart"/>
      <w:r w:rsidR="00170D23" w:rsidRPr="003671C7">
        <w:rPr>
          <w:sz w:val="24"/>
          <w:szCs w:val="24"/>
        </w:rPr>
        <w:t>Budyko</w:t>
      </w:r>
      <w:proofErr w:type="spellEnd"/>
      <w:r w:rsidR="00170D23" w:rsidRPr="003671C7">
        <w:rPr>
          <w:sz w:val="24"/>
          <w:szCs w:val="24"/>
        </w:rPr>
        <w:t xml:space="preserve"> space (</w:t>
      </w:r>
      <w:proofErr w:type="spellStart"/>
      <w:r w:rsidR="00170D23" w:rsidRPr="003671C7">
        <w:rPr>
          <w:sz w:val="24"/>
          <w:szCs w:val="24"/>
        </w:rPr>
        <w:t>Budyko</w:t>
      </w:r>
      <w:proofErr w:type="spellEnd"/>
      <w:r w:rsidR="00170D23" w:rsidRPr="003671C7">
        <w:rPr>
          <w:sz w:val="24"/>
          <w:szCs w:val="24"/>
        </w:rPr>
        <w:t xml:space="preserve">, 1974). In this framework, actual evapotranspiration (AET) divided by water availability (typically precipitation) is plotted against potential evapotranspiration (PET) divided by the same water availability. To more accurately describe water availability, we subtracted change in storage (S) from P, as described in </w:t>
      </w:r>
      <w:r w:rsidR="00170D23" w:rsidRPr="001C5CFB">
        <w:rPr>
          <w:iCs/>
          <w:sz w:val="24"/>
          <w:szCs w:val="24"/>
        </w:rPr>
        <w:t xml:space="preserve">Chen </w:t>
      </w:r>
      <w:r w:rsidR="001C5CFB" w:rsidRPr="001C5CFB">
        <w:rPr>
          <w:iCs/>
          <w:sz w:val="24"/>
          <w:szCs w:val="24"/>
        </w:rPr>
        <w:t xml:space="preserve">et al. </w:t>
      </w:r>
      <w:r w:rsidR="00170D23" w:rsidRPr="001C5CFB">
        <w:rPr>
          <w:iCs/>
          <w:sz w:val="24"/>
          <w:szCs w:val="24"/>
        </w:rPr>
        <w:t>2013</w:t>
      </w:r>
      <w:r w:rsidR="00170D23" w:rsidRPr="001C5CFB">
        <w:rPr>
          <w:sz w:val="24"/>
          <w:szCs w:val="24"/>
        </w:rPr>
        <w:t>. I</w:t>
      </w:r>
      <w:r w:rsidR="00170D23" w:rsidRPr="003671C7">
        <w:rPr>
          <w:sz w:val="24"/>
          <w:szCs w:val="24"/>
        </w:rPr>
        <w:t xml:space="preserve">n this </w:t>
      </w:r>
      <w:proofErr w:type="spellStart"/>
      <w:r w:rsidR="00170D23" w:rsidRPr="003671C7">
        <w:rPr>
          <w:sz w:val="24"/>
          <w:szCs w:val="24"/>
        </w:rPr>
        <w:t>Budyko</w:t>
      </w:r>
      <w:proofErr w:type="spellEnd"/>
      <w:r w:rsidR="00170D23" w:rsidRPr="003671C7">
        <w:rPr>
          <w:sz w:val="24"/>
          <w:szCs w:val="24"/>
        </w:rPr>
        <w:t xml:space="preserve"> space, vertical displacement indicates water availability for runoff, while horizontal displacement indicates energy versus water limitation. This framework allows for the identification of mechanistic regime shifts, and variability in these regime shifts between years.</w:t>
      </w:r>
    </w:p>
    <w:p w14:paraId="13837C38" w14:textId="77777777" w:rsidR="00170D23" w:rsidRPr="003671C7" w:rsidRDefault="00170D23" w:rsidP="003671C7">
      <w:pPr>
        <w:tabs>
          <w:tab w:val="left" w:pos="432"/>
        </w:tabs>
        <w:spacing w:line="240" w:lineRule="auto"/>
        <w:contextualSpacing/>
        <w:rPr>
          <w:sz w:val="24"/>
          <w:szCs w:val="24"/>
        </w:rPr>
      </w:pPr>
    </w:p>
    <w:p w14:paraId="36412BC3" w14:textId="77777777" w:rsidR="00170D23" w:rsidRPr="003671C7" w:rsidRDefault="00170D23" w:rsidP="003671C7">
      <w:pPr>
        <w:tabs>
          <w:tab w:val="left" w:pos="360"/>
          <w:tab w:val="left" w:pos="432"/>
        </w:tabs>
        <w:spacing w:line="240" w:lineRule="auto"/>
        <w:contextualSpacing/>
        <w:rPr>
          <w:rFonts w:eastAsia="ヒラギノ角ゴ Pro W3"/>
          <w:b/>
          <w:color w:val="000000"/>
          <w:sz w:val="24"/>
          <w:szCs w:val="24"/>
        </w:rPr>
      </w:pPr>
    </w:p>
    <w:p w14:paraId="7D38B340" w14:textId="77777777" w:rsidR="00460CC8" w:rsidRPr="003671C7" w:rsidRDefault="00C8211C" w:rsidP="00056988">
      <w:pPr>
        <w:tabs>
          <w:tab w:val="left" w:pos="360"/>
          <w:tab w:val="left" w:pos="432"/>
        </w:tabs>
        <w:spacing w:line="240" w:lineRule="auto"/>
        <w:contextualSpacing/>
        <w:outlineLvl w:val="0"/>
        <w:rPr>
          <w:rFonts w:eastAsia="ヒラギノ角ゴ Pro W3"/>
          <w:b/>
          <w:color w:val="000000"/>
          <w:sz w:val="24"/>
          <w:szCs w:val="24"/>
        </w:rPr>
      </w:pPr>
      <w:r w:rsidRPr="003671C7">
        <w:rPr>
          <w:rFonts w:eastAsia="ヒラギノ角ゴ Pro W3"/>
          <w:b/>
          <w:color w:val="000000"/>
          <w:sz w:val="24"/>
          <w:szCs w:val="24"/>
        </w:rPr>
        <w:t>6. PROJECT RESULTS</w:t>
      </w:r>
    </w:p>
    <w:p w14:paraId="03418F2C" w14:textId="77777777" w:rsidR="00170D23" w:rsidRPr="000B6226" w:rsidRDefault="00170D23" w:rsidP="00056988">
      <w:pPr>
        <w:tabs>
          <w:tab w:val="left" w:pos="432"/>
        </w:tabs>
        <w:spacing w:line="240" w:lineRule="auto"/>
        <w:contextualSpacing/>
        <w:outlineLvl w:val="0"/>
        <w:rPr>
          <w:b/>
          <w:i/>
          <w:sz w:val="24"/>
          <w:szCs w:val="24"/>
        </w:rPr>
      </w:pPr>
      <w:r w:rsidRPr="000B6226">
        <w:rPr>
          <w:b/>
          <w:sz w:val="24"/>
          <w:szCs w:val="24"/>
        </w:rPr>
        <w:t xml:space="preserve">6.1 </w:t>
      </w:r>
      <w:r w:rsidRPr="000B6226">
        <w:rPr>
          <w:b/>
          <w:i/>
          <w:sz w:val="24"/>
          <w:szCs w:val="24"/>
        </w:rPr>
        <w:t>Aspen Productivity in a Changing Climate</w:t>
      </w:r>
    </w:p>
    <w:p w14:paraId="051E3446" w14:textId="33FA5DE7" w:rsidR="00170D23" w:rsidRPr="003671C7" w:rsidRDefault="00170D23" w:rsidP="003671C7">
      <w:pPr>
        <w:tabs>
          <w:tab w:val="left" w:pos="432"/>
        </w:tabs>
        <w:spacing w:line="240" w:lineRule="auto"/>
        <w:contextualSpacing/>
        <w:rPr>
          <w:sz w:val="24"/>
          <w:szCs w:val="24"/>
        </w:rPr>
      </w:pPr>
    </w:p>
    <w:p w14:paraId="72C81820" w14:textId="77777777" w:rsidR="00170D23" w:rsidRPr="003671C7" w:rsidRDefault="00170D23" w:rsidP="00056988">
      <w:pPr>
        <w:tabs>
          <w:tab w:val="left" w:pos="432"/>
        </w:tabs>
        <w:spacing w:line="240" w:lineRule="auto"/>
        <w:contextualSpacing/>
        <w:outlineLvl w:val="0"/>
        <w:rPr>
          <w:i/>
          <w:sz w:val="24"/>
          <w:szCs w:val="24"/>
        </w:rPr>
      </w:pPr>
      <w:r w:rsidRPr="003671C7">
        <w:rPr>
          <w:i/>
          <w:sz w:val="24"/>
          <w:szCs w:val="24"/>
        </w:rPr>
        <w:t>6.1.1 Historical redistribution of precipitation</w:t>
      </w:r>
    </w:p>
    <w:p w14:paraId="01528B64" w14:textId="77777777" w:rsidR="00170D23" w:rsidRPr="003671C7" w:rsidRDefault="000B6226" w:rsidP="003671C7">
      <w:pPr>
        <w:tabs>
          <w:tab w:val="left" w:pos="432"/>
        </w:tabs>
        <w:spacing w:line="240" w:lineRule="auto"/>
        <w:contextualSpacing/>
        <w:rPr>
          <w:sz w:val="24"/>
          <w:szCs w:val="24"/>
        </w:rPr>
      </w:pPr>
      <w:r>
        <w:rPr>
          <w:sz w:val="24"/>
          <w:szCs w:val="24"/>
        </w:rPr>
        <w:tab/>
      </w:r>
      <w:r w:rsidR="00170D23" w:rsidRPr="003671C7">
        <w:rPr>
          <w:sz w:val="24"/>
          <w:szCs w:val="24"/>
        </w:rPr>
        <w:t>After applying drift factors to measured precipitation data, annual effective precipitation was dramatically increased at SC whereas precipitation increases were more modest at JDW and RME where drifts (and associated drift factors) above each stand were smaller (</w:t>
      </w:r>
      <w:r w:rsidR="00170D23" w:rsidRPr="00D0190C">
        <w:rPr>
          <w:color w:val="0000FF"/>
          <w:sz w:val="24"/>
          <w:szCs w:val="24"/>
        </w:rPr>
        <w:t>Table 5.1.2</w:t>
      </w:r>
      <w:r w:rsidR="00170D23" w:rsidRPr="003671C7">
        <w:rPr>
          <w:sz w:val="24"/>
          <w:szCs w:val="24"/>
        </w:rPr>
        <w:t xml:space="preserve">). The magnitude of precipitation changes also varied from year to year at each site, indicating annual variability in the dominant precipitation phase and timing of events. Timing of final snowmelt simulated by Biome-BGC and </w:t>
      </w:r>
      <w:proofErr w:type="spellStart"/>
      <w:r w:rsidR="00170D23" w:rsidRPr="003671C7">
        <w:rPr>
          <w:sz w:val="24"/>
          <w:szCs w:val="24"/>
        </w:rPr>
        <w:t>iSnobal</w:t>
      </w:r>
      <w:proofErr w:type="spellEnd"/>
      <w:r w:rsidR="00170D23" w:rsidRPr="003671C7">
        <w:rPr>
          <w:sz w:val="24"/>
          <w:szCs w:val="24"/>
        </w:rPr>
        <w:t xml:space="preserve"> varied, however simulations of final melt </w:t>
      </w:r>
      <w:r w:rsidR="00170D23" w:rsidRPr="003671C7">
        <w:rPr>
          <w:sz w:val="24"/>
          <w:szCs w:val="24"/>
        </w:rPr>
        <w:lastRenderedPageBreak/>
        <w:t xml:space="preserve">predicted by Biome-BGC weren’t biased in over or under-prediction of snow melt compared to </w:t>
      </w:r>
      <w:proofErr w:type="spellStart"/>
      <w:r w:rsidR="00170D23" w:rsidRPr="003671C7">
        <w:rPr>
          <w:sz w:val="24"/>
          <w:szCs w:val="24"/>
        </w:rPr>
        <w:t>iSnobal</w:t>
      </w:r>
      <w:proofErr w:type="spellEnd"/>
      <w:r w:rsidR="00170D23" w:rsidRPr="003671C7">
        <w:rPr>
          <w:sz w:val="24"/>
          <w:szCs w:val="24"/>
        </w:rPr>
        <w:t xml:space="preserve"> at any site (</w:t>
      </w:r>
      <w:r w:rsidR="00D0190C">
        <w:rPr>
          <w:color w:val="0000FF"/>
          <w:sz w:val="24"/>
          <w:szCs w:val="24"/>
        </w:rPr>
        <w:t>Fig.</w:t>
      </w:r>
      <w:r w:rsidR="00170D23" w:rsidRPr="00D0190C">
        <w:rPr>
          <w:color w:val="0000FF"/>
          <w:sz w:val="24"/>
          <w:szCs w:val="24"/>
        </w:rPr>
        <w:t xml:space="preserve"> 6.1.1</w:t>
      </w:r>
      <w:r w:rsidR="00170D23" w:rsidRPr="003671C7">
        <w:rPr>
          <w:sz w:val="24"/>
          <w:szCs w:val="24"/>
        </w:rPr>
        <w:t>).</w:t>
      </w:r>
    </w:p>
    <w:p w14:paraId="56BA24C3" w14:textId="77777777" w:rsidR="00170D23" w:rsidRPr="003671C7" w:rsidRDefault="00170D23" w:rsidP="003671C7">
      <w:pPr>
        <w:tabs>
          <w:tab w:val="left" w:pos="432"/>
        </w:tabs>
        <w:spacing w:line="240" w:lineRule="auto"/>
        <w:contextualSpacing/>
        <w:rPr>
          <w:sz w:val="24"/>
          <w:szCs w:val="24"/>
        </w:rPr>
      </w:pPr>
    </w:p>
    <w:p w14:paraId="3E2137D7"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mc:AlternateContent>
          <mc:Choice Requires="wps">
            <w:drawing>
              <wp:inline distT="0" distB="0" distL="0" distR="0" wp14:anchorId="5286FD0F" wp14:editId="1FA707C3">
                <wp:extent cx="5943600" cy="4924425"/>
                <wp:effectExtent l="0" t="0" r="19050" b="28575"/>
                <wp:docPr id="27" name="Text Box 27"/>
                <wp:cNvGraphicFramePr/>
                <a:graphic xmlns:a="http://schemas.openxmlformats.org/drawingml/2006/main">
                  <a:graphicData uri="http://schemas.microsoft.com/office/word/2010/wordprocessingShape">
                    <wps:wsp>
                      <wps:cNvSpPr txBox="1"/>
                      <wps:spPr>
                        <a:xfrm>
                          <a:off x="0" y="0"/>
                          <a:ext cx="5943600" cy="49244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9F3CD0A" w14:textId="77777777" w:rsidR="00E00459" w:rsidRPr="00E84E14" w:rsidRDefault="00E00459" w:rsidP="00170D23">
                            <w:pPr>
                              <w:rPr>
                                <w:rFonts w:ascii="Helvetica" w:hAnsi="Helvetica" w:cs="Times New Roman"/>
                              </w:rPr>
                            </w:pPr>
                          </w:p>
                          <w:p w14:paraId="190DEAD4" w14:textId="77777777" w:rsidR="00E00459" w:rsidRPr="00EE2C61" w:rsidRDefault="00E00459" w:rsidP="00170D23">
                            <w:pPr>
                              <w:jc w:val="center"/>
                              <w:rPr>
                                <w:rFonts w:ascii="Times New Roman" w:hAnsi="Times New Roman" w:cs="Times New Roman"/>
                              </w:rPr>
                            </w:pPr>
                            <w:r>
                              <w:rPr>
                                <w:noProof/>
                              </w:rPr>
                              <w:drawing>
                                <wp:inline distT="0" distB="0" distL="0" distR="0" wp14:anchorId="4972B5B3" wp14:editId="50B15E6E">
                                  <wp:extent cx="3594735" cy="3594735"/>
                                  <wp:effectExtent l="0" t="0" r="12065" b="12065"/>
                                  <wp:docPr id="58" name="Picture 58" descr="../../Documents/Graduate%20Research/dissertation%20papers/aspen_manuscript/figure_scripts/melt_tim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raduate%20Research/dissertation%20papers/aspen_manuscript/figure_scripts/melt_time.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735" cy="3594735"/>
                                          </a:xfrm>
                                          <a:prstGeom prst="rect">
                                            <a:avLst/>
                                          </a:prstGeom>
                                          <a:noFill/>
                                          <a:ln>
                                            <a:noFill/>
                                          </a:ln>
                                        </pic:spPr>
                                      </pic:pic>
                                    </a:graphicData>
                                  </a:graphic>
                                </wp:inline>
                              </w:drawing>
                            </w:r>
                          </w:p>
                          <w:p w14:paraId="45F67399" w14:textId="77777777" w:rsidR="00E00459" w:rsidRPr="00080D8F" w:rsidRDefault="00E00459" w:rsidP="00170D23">
                            <w:pPr>
                              <w:rPr>
                                <w:rFonts w:eastAsia="Times New Roman" w:cs="Times New Roman"/>
                                <w:sz w:val="24"/>
                                <w:szCs w:val="24"/>
                              </w:rPr>
                            </w:pPr>
                            <w:proofErr w:type="gramStart"/>
                            <w:r w:rsidRPr="008E1BF0">
                              <w:rPr>
                                <w:rFonts w:eastAsia="Times New Roman" w:cs="Times New Roman"/>
                                <w:sz w:val="24"/>
                                <w:szCs w:val="24"/>
                                <w:rPrChange w:id="183" w:author="Link, Timothy (tlink@uidaho.edu)" w:date="2017-04-03T14:39:00Z">
                                  <w:rPr>
                                    <w:rFonts w:eastAsia="Times New Roman" w:cs="Times New Roman"/>
                                    <w:sz w:val="24"/>
                                    <w:szCs w:val="24"/>
                                    <w:highlight w:val="yellow"/>
                                  </w:rPr>
                                </w:rPrChange>
                              </w:rPr>
                              <w:t>Figure 6.1.1.</w:t>
                            </w:r>
                            <w:proofErr w:type="gramEnd"/>
                            <w:r w:rsidRPr="00080D8F">
                              <w:rPr>
                                <w:rFonts w:eastAsia="Times New Roman" w:cs="Times New Roman"/>
                                <w:sz w:val="24"/>
                                <w:szCs w:val="24"/>
                              </w:rPr>
                              <w:t xml:space="preserve"> </w:t>
                            </w:r>
                            <w:proofErr w:type="gramStart"/>
                            <w:r w:rsidRPr="00080D8F">
                              <w:rPr>
                                <w:rFonts w:eastAsia="Times New Roman" w:cs="Times New Roman"/>
                                <w:sz w:val="24"/>
                                <w:szCs w:val="24"/>
                              </w:rPr>
                              <w:t>Last day of snowpack presence simulated by both Biome-BGC and ISNOBAL.</w:t>
                            </w:r>
                            <w:proofErr w:type="gramEnd"/>
                            <w:r w:rsidRPr="00080D8F">
                              <w:rPr>
                                <w:rFonts w:eastAsia="Times New Roman" w:cs="Times New Roman"/>
                                <w:sz w:val="24"/>
                                <w:szCs w:val="24"/>
                              </w:rPr>
                              <w:t xml:space="preserve"> Distribution along the 1:1 line indicates variation between the two models. Sheep Creek (SC) and Johnston Draw (JDW) are mid-elevations sites. Reynolds Mountain East (RME) is the highest elevation site.</w:t>
                            </w:r>
                          </w:p>
                          <w:p w14:paraId="1ABD9159" w14:textId="77777777" w:rsidR="00E00459" w:rsidRDefault="00E00459" w:rsidP="00170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7" o:spid="_x0000_s1031" type="#_x0000_t202" style="width:468pt;height:3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NJjgIAAJQFAAAOAAAAZHJzL2Uyb0RvYy54bWysVN1P2zAQf5+0/8Hy+0hbUlgrUtSBmCYh&#10;QIOJZ9exqTXb59luk+6v39lJ2orxwrSX5Hz3u++Pi8vWaLIVPiiwFR2fjCgRlkOt7EtFfzzdfPpM&#10;SYjM1kyDFRXdiUAvFx8/XDRuLiawBl0LT9CIDfPGVXQdo5sXReBrYVg4AScsCiV4wyI+/UtRe9ag&#10;daOLyWh0VjTga+eBixCQe90J6SLbl1LweC9lEJHoimJsMX99/q7St1hcsPmLZ26teB8G+4coDFMW&#10;ne5NXbPIyMarv0wZxT0EkPGEgylASsVFzgGzGY9eZfO4Zk7kXLA4we3LFP6fWX63ffBE1RWdnFNi&#10;mcEePYk2ki/QEmRhfRoX5gh7dAiMLfKxzwM/IDOl3Upv0h8TIijHSu/21U3WODKns/L0bIQijrJy&#10;NinLyTTZKQ7qzof4VYAhiaiox/blqrLtbYgddIAkbxZulNa5hdqSpqJnp9NRVgigVZ2ECZaHSVxp&#10;T7YMxyC2OXx0e4TCl7YJLPLQ9O5S6l2KmYo7LRJG2+9CYtFypm94YJwLGwcvGZ1QEuN5j2KPP0T1&#10;HuUuD9TInsHGvbJRFnxXpbRlh8LUP4eQZYfH3hzlncjYrto8LblzibOCeoeD4aFbreD4jcLm3bIQ&#10;H5jHXcKG432I9/iRGrBJ0FOUrMH/fouf8DjiKKWkwd2saPi1YV5Qor9ZHP7ZuCzTMudHOT2f4MMf&#10;S1bHErsxV4B9H+MlcjyTCR/1QEoP5hnPyDJ5RRGzHH3joAzkVewuBp4hLpbLDML1dSze2kfHk+lU&#10;5TSaT+0z866f34ijfwfDFrP5qzHusEnTwnITQao844eq9vXH1c9b0p+pdFuO3xl1OKaLPwAAAP//&#10;AwBQSwMEFAAGAAgAAAAhAMQHTTjdAAAABQEAAA8AAABkcnMvZG93bnJldi54bWxMj0tPwzAQhO9I&#10;/AdrkbhRh0cfhDgVRKJCQj0k7YWbGy9JVHsdxW4b/j1LL/Qy0mhWM99my9FZccQhdJ4U3E8SEEi1&#10;Nx01Crab97sFiBA1GW09oYIfDLDMr68ynRp/ohKPVWwEl1BItYI2xj6VMtQtOh0mvkfi7NsPTke2&#10;QyPNoE9c7qx8SJKZdLojXmh1j0WL9b46OAXF3rzJVbmoPsviCY1df603H71Stzfj6wuIiGP8P4Y/&#10;fEaHnJl2/kAmCKuAH4ln5ez5ccZ2p2A+n05B5pm8pM9/AQAA//8DAFBLAQItABQABgAIAAAAIQC2&#10;gziS/gAAAOEBAAATAAAAAAAAAAAAAAAAAAAAAABbQ29udGVudF9UeXBlc10ueG1sUEsBAi0AFAAG&#10;AAgAAAAhADj9If/WAAAAlAEAAAsAAAAAAAAAAAAAAAAALwEAAF9yZWxzLy5yZWxzUEsBAi0AFAAG&#10;AAgAAAAhAGTXg0mOAgAAlAUAAA4AAAAAAAAAAAAAAAAALgIAAGRycy9lMm9Eb2MueG1sUEsBAi0A&#10;FAAGAAgAAAAhAMQHTTjdAAAABQEAAA8AAAAAAAAAAAAAAAAA6AQAAGRycy9kb3ducmV2LnhtbFBL&#10;BQYAAAAABAAEAPMAAADyBQAAAAA=&#10;" filled="f" strokecolor="black [3213]" strokeweight=".5pt">
                <v:textbox>
                  <w:txbxContent>
                    <w:p w14:paraId="79F3CD0A" w14:textId="77777777" w:rsidR="00E00459" w:rsidRPr="00E84E14" w:rsidRDefault="00E00459" w:rsidP="00170D23">
                      <w:pPr>
                        <w:rPr>
                          <w:rFonts w:ascii="Helvetica" w:hAnsi="Helvetica" w:cs="Times New Roman"/>
                        </w:rPr>
                      </w:pPr>
                    </w:p>
                    <w:p w14:paraId="190DEAD4" w14:textId="77777777" w:rsidR="00E00459" w:rsidRPr="00EE2C61" w:rsidRDefault="00E00459" w:rsidP="00170D23">
                      <w:pPr>
                        <w:jc w:val="center"/>
                        <w:rPr>
                          <w:rFonts w:ascii="Times New Roman" w:hAnsi="Times New Roman" w:cs="Times New Roman"/>
                        </w:rPr>
                      </w:pPr>
                      <w:r>
                        <w:rPr>
                          <w:noProof/>
                        </w:rPr>
                        <w:drawing>
                          <wp:inline distT="0" distB="0" distL="0" distR="0" wp14:anchorId="4972B5B3" wp14:editId="50B15E6E">
                            <wp:extent cx="3594735" cy="3594735"/>
                            <wp:effectExtent l="0" t="0" r="12065" b="12065"/>
                            <wp:docPr id="58" name="Picture 58" descr="../../Documents/Graduate%20Research/dissertation%20papers/aspen_manuscript/figure_scripts/melt_tim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raduate%20Research/dissertation%20papers/aspen_manuscript/figure_scripts/melt_time.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735" cy="3594735"/>
                                    </a:xfrm>
                                    <a:prstGeom prst="rect">
                                      <a:avLst/>
                                    </a:prstGeom>
                                    <a:noFill/>
                                    <a:ln>
                                      <a:noFill/>
                                    </a:ln>
                                  </pic:spPr>
                                </pic:pic>
                              </a:graphicData>
                            </a:graphic>
                          </wp:inline>
                        </w:drawing>
                      </w:r>
                    </w:p>
                    <w:p w14:paraId="45F67399" w14:textId="77777777" w:rsidR="00E00459" w:rsidRPr="00080D8F" w:rsidRDefault="00E00459" w:rsidP="00170D23">
                      <w:pPr>
                        <w:rPr>
                          <w:rFonts w:eastAsia="Times New Roman" w:cs="Times New Roman"/>
                          <w:sz w:val="24"/>
                          <w:szCs w:val="24"/>
                        </w:rPr>
                      </w:pPr>
                      <w:proofErr w:type="gramStart"/>
                      <w:r w:rsidRPr="008E1BF0">
                        <w:rPr>
                          <w:rFonts w:eastAsia="Times New Roman" w:cs="Times New Roman"/>
                          <w:sz w:val="24"/>
                          <w:szCs w:val="24"/>
                          <w:rPrChange w:id="184" w:author="Link, Timothy (tlink@uidaho.edu)" w:date="2017-04-03T14:39:00Z">
                            <w:rPr>
                              <w:rFonts w:eastAsia="Times New Roman" w:cs="Times New Roman"/>
                              <w:sz w:val="24"/>
                              <w:szCs w:val="24"/>
                              <w:highlight w:val="yellow"/>
                            </w:rPr>
                          </w:rPrChange>
                        </w:rPr>
                        <w:t>Figure 6.1.1.</w:t>
                      </w:r>
                      <w:proofErr w:type="gramEnd"/>
                      <w:r w:rsidRPr="00080D8F">
                        <w:rPr>
                          <w:rFonts w:eastAsia="Times New Roman" w:cs="Times New Roman"/>
                          <w:sz w:val="24"/>
                          <w:szCs w:val="24"/>
                        </w:rPr>
                        <w:t xml:space="preserve"> </w:t>
                      </w:r>
                      <w:proofErr w:type="gramStart"/>
                      <w:r w:rsidRPr="00080D8F">
                        <w:rPr>
                          <w:rFonts w:eastAsia="Times New Roman" w:cs="Times New Roman"/>
                          <w:sz w:val="24"/>
                          <w:szCs w:val="24"/>
                        </w:rPr>
                        <w:t>Last day of snowpack presence simulated by both Biome-BGC and ISNOBAL.</w:t>
                      </w:r>
                      <w:proofErr w:type="gramEnd"/>
                      <w:r w:rsidRPr="00080D8F">
                        <w:rPr>
                          <w:rFonts w:eastAsia="Times New Roman" w:cs="Times New Roman"/>
                          <w:sz w:val="24"/>
                          <w:szCs w:val="24"/>
                        </w:rPr>
                        <w:t xml:space="preserve"> Distribution along the 1:1 line indicates variation between the two models. Sheep Creek (SC) and Johnston Draw (JDW) are mid-elevations sites. Reynolds Mountain East (RME) is the highest elevation site.</w:t>
                      </w:r>
                    </w:p>
                    <w:p w14:paraId="1ABD9159" w14:textId="77777777" w:rsidR="00E00459" w:rsidRDefault="00E00459" w:rsidP="00170D23"/>
                  </w:txbxContent>
                </v:textbox>
                <w10:anchorlock/>
              </v:shape>
            </w:pict>
          </mc:Fallback>
        </mc:AlternateContent>
      </w:r>
    </w:p>
    <w:p w14:paraId="1B6800BC" w14:textId="77777777" w:rsidR="00170D23" w:rsidRPr="003671C7" w:rsidRDefault="00170D23" w:rsidP="003671C7">
      <w:pPr>
        <w:tabs>
          <w:tab w:val="left" w:pos="432"/>
        </w:tabs>
        <w:spacing w:line="240" w:lineRule="auto"/>
        <w:contextualSpacing/>
        <w:rPr>
          <w:sz w:val="24"/>
          <w:szCs w:val="24"/>
        </w:rPr>
      </w:pPr>
    </w:p>
    <w:p w14:paraId="7FF0E6AA" w14:textId="77777777" w:rsidR="00170D23" w:rsidRPr="003671C7" w:rsidRDefault="00170D23" w:rsidP="003671C7">
      <w:pPr>
        <w:tabs>
          <w:tab w:val="left" w:pos="432"/>
        </w:tabs>
        <w:spacing w:line="240" w:lineRule="auto"/>
        <w:contextualSpacing/>
        <w:rPr>
          <w:i/>
          <w:sz w:val="24"/>
          <w:szCs w:val="24"/>
        </w:rPr>
      </w:pPr>
    </w:p>
    <w:p w14:paraId="57CDF4B4" w14:textId="77777777" w:rsidR="00170D23" w:rsidRPr="003671C7" w:rsidRDefault="00170D23" w:rsidP="00056988">
      <w:pPr>
        <w:tabs>
          <w:tab w:val="left" w:pos="432"/>
        </w:tabs>
        <w:spacing w:line="240" w:lineRule="auto"/>
        <w:contextualSpacing/>
        <w:outlineLvl w:val="0"/>
        <w:rPr>
          <w:i/>
          <w:sz w:val="24"/>
          <w:szCs w:val="24"/>
        </w:rPr>
      </w:pPr>
      <w:r w:rsidRPr="000B6226">
        <w:rPr>
          <w:sz w:val="24"/>
          <w:szCs w:val="24"/>
        </w:rPr>
        <w:t xml:space="preserve">6.1.2 </w:t>
      </w:r>
      <w:r w:rsidRPr="003671C7">
        <w:rPr>
          <w:i/>
          <w:sz w:val="24"/>
          <w:szCs w:val="24"/>
        </w:rPr>
        <w:t>Soil moisture storage</w:t>
      </w:r>
    </w:p>
    <w:p w14:paraId="13317B6E"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From approximately March through October, measured and simulated soil moisture storage followed similar trends (</w:t>
      </w:r>
      <w:r w:rsidR="00170D23" w:rsidRPr="00D0190C">
        <w:rPr>
          <w:color w:val="0000FF"/>
          <w:sz w:val="24"/>
          <w:szCs w:val="24"/>
        </w:rPr>
        <w:t>Fig</w:t>
      </w:r>
      <w:r w:rsidR="00D0190C" w:rsidRPr="00D0190C">
        <w:rPr>
          <w:color w:val="0000FF"/>
          <w:sz w:val="24"/>
          <w:szCs w:val="24"/>
        </w:rPr>
        <w:t>.</w:t>
      </w:r>
      <w:r w:rsidR="00170D23" w:rsidRPr="00D0190C">
        <w:rPr>
          <w:color w:val="0000FF"/>
          <w:sz w:val="24"/>
          <w:szCs w:val="24"/>
        </w:rPr>
        <w:t xml:space="preserve"> 6.1.2</w:t>
      </w:r>
      <w:r w:rsidR="00170D23" w:rsidRPr="003671C7">
        <w:rPr>
          <w:sz w:val="24"/>
          <w:szCs w:val="24"/>
        </w:rPr>
        <w:t xml:space="preserve">). However, during the fall and winter following aspen leaf senescence, simulated soil recharge occurred more rapidly than measured recharge. Despite divergence between simulations and observations during the fall and winter, periods of soil moisture critical to aspen productivity (spring and summer) use were reasonably represented by Biome-BGC </w:t>
      </w:r>
      <w:proofErr w:type="spellStart"/>
      <w:r w:rsidR="00170D23" w:rsidRPr="003671C7">
        <w:rPr>
          <w:sz w:val="24"/>
          <w:szCs w:val="24"/>
        </w:rPr>
        <w:t>MuSo</w:t>
      </w:r>
      <w:proofErr w:type="spellEnd"/>
      <w:r w:rsidR="00170D23" w:rsidRPr="003671C7">
        <w:rPr>
          <w:sz w:val="24"/>
          <w:szCs w:val="24"/>
        </w:rPr>
        <w:t>.</w:t>
      </w:r>
    </w:p>
    <w:p w14:paraId="6C58DCDC" w14:textId="77777777" w:rsidR="00170D23" w:rsidRPr="003671C7" w:rsidRDefault="00170D23" w:rsidP="003671C7">
      <w:pPr>
        <w:tabs>
          <w:tab w:val="left" w:pos="432"/>
        </w:tabs>
        <w:spacing w:line="240" w:lineRule="auto"/>
        <w:contextualSpacing/>
        <w:rPr>
          <w:sz w:val="24"/>
          <w:szCs w:val="24"/>
        </w:rPr>
      </w:pPr>
    </w:p>
    <w:p w14:paraId="281DE314"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w:lastRenderedPageBreak/>
        <mc:AlternateContent>
          <mc:Choice Requires="wps">
            <w:drawing>
              <wp:inline distT="0" distB="0" distL="0" distR="0" wp14:anchorId="65E1791D" wp14:editId="15F02CFF">
                <wp:extent cx="5943600" cy="4848225"/>
                <wp:effectExtent l="0" t="0" r="19050" b="28575"/>
                <wp:docPr id="30" name="Text Box 30"/>
                <wp:cNvGraphicFramePr/>
                <a:graphic xmlns:a="http://schemas.openxmlformats.org/drawingml/2006/main">
                  <a:graphicData uri="http://schemas.microsoft.com/office/word/2010/wordprocessingShape">
                    <wps:wsp>
                      <wps:cNvSpPr txBox="1"/>
                      <wps:spPr>
                        <a:xfrm>
                          <a:off x="0" y="0"/>
                          <a:ext cx="5943600" cy="48482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21D3D67" w14:textId="77777777" w:rsidR="00E00459" w:rsidRPr="00E84E14" w:rsidRDefault="00E00459" w:rsidP="00170D23">
                            <w:pPr>
                              <w:rPr>
                                <w:rFonts w:ascii="Helvetica" w:hAnsi="Helvetica" w:cs="Times New Roman"/>
                              </w:rPr>
                            </w:pPr>
                          </w:p>
                          <w:p w14:paraId="66C99B9E" w14:textId="77777777" w:rsidR="00E00459" w:rsidRPr="00EE2C61" w:rsidRDefault="00E00459" w:rsidP="00170D23">
                            <w:pPr>
                              <w:jc w:val="center"/>
                              <w:rPr>
                                <w:rFonts w:ascii="Times New Roman" w:hAnsi="Times New Roman" w:cs="Times New Roman"/>
                              </w:rPr>
                            </w:pPr>
                            <w:r>
                              <w:rPr>
                                <w:bCs/>
                                <w:noProof/>
                              </w:rPr>
                              <w:drawing>
                                <wp:inline distT="0" distB="0" distL="0" distR="0" wp14:anchorId="3F8089F6" wp14:editId="413980B4">
                                  <wp:extent cx="4758902" cy="3399361"/>
                                  <wp:effectExtent l="0" t="0" r="0" b="4445"/>
                                  <wp:docPr id="59" name="Picture 59" descr="../../Documents/Graduate%20Research/dissertation%20papers/aspen_CC_manuscript/aspen_CC_MuSo_ch2/tables_figures/storage_vwc/muso_stor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raduate%20Research/dissertation%20papers/aspen_CC_manuscript/aspen_CC_MuSo_ch2/tables_figures/storage_vwc/muso_storag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688" cy="3406351"/>
                                          </a:xfrm>
                                          <a:prstGeom prst="rect">
                                            <a:avLst/>
                                          </a:prstGeom>
                                          <a:noFill/>
                                          <a:ln>
                                            <a:noFill/>
                                          </a:ln>
                                        </pic:spPr>
                                      </pic:pic>
                                    </a:graphicData>
                                  </a:graphic>
                                </wp:inline>
                              </w:drawing>
                            </w:r>
                          </w:p>
                          <w:p w14:paraId="5F63D855" w14:textId="77777777" w:rsidR="00E00459" w:rsidRDefault="00E00459" w:rsidP="00170D23">
                            <w:pPr>
                              <w:rPr>
                                <w:rFonts w:eastAsia="Times New Roman" w:cs="Times New Roman"/>
                                <w:sz w:val="24"/>
                                <w:szCs w:val="24"/>
                              </w:rPr>
                            </w:pPr>
                          </w:p>
                          <w:p w14:paraId="146F3037" w14:textId="77777777" w:rsidR="00E00459" w:rsidRPr="00080D8F" w:rsidRDefault="00E00459" w:rsidP="00170D23">
                            <w:pPr>
                              <w:rPr>
                                <w:rFonts w:eastAsia="Times New Roman" w:cs="Times New Roman"/>
                                <w:sz w:val="24"/>
                                <w:szCs w:val="24"/>
                              </w:rPr>
                            </w:pPr>
                            <w:proofErr w:type="gramStart"/>
                            <w:r w:rsidRPr="008E1BF0">
                              <w:rPr>
                                <w:rFonts w:eastAsia="Times New Roman" w:cs="Times New Roman"/>
                                <w:sz w:val="24"/>
                                <w:szCs w:val="24"/>
                                <w:rPrChange w:id="185" w:author="Link, Timothy (tlink@uidaho.edu)" w:date="2017-04-03T14:39:00Z">
                                  <w:rPr>
                                    <w:rFonts w:eastAsia="Times New Roman" w:cs="Times New Roman"/>
                                    <w:sz w:val="24"/>
                                    <w:szCs w:val="24"/>
                                    <w:highlight w:val="yellow"/>
                                  </w:rPr>
                                </w:rPrChange>
                              </w:rPr>
                              <w:t>Figure 6.1.</w:t>
                            </w:r>
                            <w:proofErr w:type="gramEnd"/>
                            <w:del w:id="186" w:author="Link, Timothy (tlink@uidaho.edu)" w:date="2017-04-03T14:38:00Z">
                              <w:r w:rsidRPr="008E1BF0" w:rsidDel="008E1BF0">
                                <w:rPr>
                                  <w:rFonts w:eastAsia="Times New Roman" w:cs="Times New Roman"/>
                                  <w:sz w:val="24"/>
                                  <w:szCs w:val="24"/>
                                  <w:rPrChange w:id="187" w:author="Link, Timothy (tlink@uidaho.edu)" w:date="2017-04-03T14:39:00Z">
                                    <w:rPr>
                                      <w:rFonts w:eastAsia="Times New Roman" w:cs="Times New Roman"/>
                                      <w:sz w:val="24"/>
                                      <w:szCs w:val="24"/>
                                      <w:highlight w:val="yellow"/>
                                    </w:rPr>
                                  </w:rPrChange>
                                </w:rPr>
                                <w:delText>1</w:delText>
                              </w:r>
                            </w:del>
                            <w:ins w:id="188" w:author="Link, Timothy (tlink@uidaho.edu)" w:date="2017-04-03T14:38:00Z">
                              <w:r w:rsidRPr="008E1BF0">
                                <w:rPr>
                                  <w:rFonts w:eastAsia="Times New Roman" w:cs="Times New Roman"/>
                                  <w:sz w:val="24"/>
                                  <w:szCs w:val="24"/>
                                  <w:rPrChange w:id="189" w:author="Link, Timothy (tlink@uidaho.edu)" w:date="2017-04-03T14:39:00Z">
                                    <w:rPr>
                                      <w:rFonts w:eastAsia="Times New Roman" w:cs="Times New Roman"/>
                                      <w:sz w:val="24"/>
                                      <w:szCs w:val="24"/>
                                      <w:highlight w:val="yellow"/>
                                    </w:rPr>
                                  </w:rPrChange>
                                </w:rPr>
                                <w:t>2</w:t>
                              </w:r>
                            </w:ins>
                            <w:r w:rsidRPr="008E1BF0">
                              <w:rPr>
                                <w:rFonts w:eastAsia="Times New Roman" w:cs="Times New Roman"/>
                                <w:sz w:val="24"/>
                                <w:szCs w:val="24"/>
                                <w:rPrChange w:id="190" w:author="Link, Timothy (tlink@uidaho.edu)" w:date="2017-04-03T14:39:00Z">
                                  <w:rPr>
                                    <w:rFonts w:eastAsia="Times New Roman" w:cs="Times New Roman"/>
                                    <w:sz w:val="24"/>
                                    <w:szCs w:val="24"/>
                                    <w:highlight w:val="yellow"/>
                                  </w:rPr>
                                </w:rPrChange>
                              </w:rPr>
                              <w:t>.</w:t>
                            </w:r>
                            <w:r w:rsidRPr="00080D8F">
                              <w:rPr>
                                <w:rFonts w:eastAsia="Times New Roman" w:cs="Times New Roman"/>
                                <w:sz w:val="24"/>
                                <w:szCs w:val="24"/>
                              </w:rPr>
                              <w:t xml:space="preserve"> Measured and Biome-BGC </w:t>
                            </w:r>
                            <w:proofErr w:type="spellStart"/>
                            <w:r w:rsidRPr="00080D8F">
                              <w:rPr>
                                <w:rFonts w:eastAsia="Times New Roman" w:cs="Times New Roman"/>
                                <w:sz w:val="24"/>
                                <w:szCs w:val="24"/>
                              </w:rPr>
                              <w:t>MuSo</w:t>
                            </w:r>
                            <w:proofErr w:type="spellEnd"/>
                            <w:r w:rsidRPr="00080D8F">
                              <w:rPr>
                                <w:rFonts w:eastAsia="Times New Roman" w:cs="Times New Roman"/>
                                <w:sz w:val="24"/>
                                <w:szCs w:val="24"/>
                              </w:rPr>
                              <w:t xml:space="preserve"> simulated soil storage in the top meter of soil during 2014-2015 at Sheep Creek (SC), Reynolds Mountain East (RME), and Johnston Draw (JDW). Probe failure prevented storage calculations at JDW from July 2015 to January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0" o:spid="_x0000_s1032" type="#_x0000_t202" style="width:468pt;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8OIjwIAAJQFAAAOAAAAZHJzL2Uyb0RvYy54bWysVFtP2zAUfp+0/2D5faQtbQcVKepATJMQ&#10;oMHEs+s4NJrj49lum+7X77OTtBXjhWkvyfE537lfLi6bWrONcr4ik/PhyYAzZSQVlXnJ+Y+nm09n&#10;nPkgTCE0GZXznfL8cv7xw8XWztSIVqQL5RiMGD/b2pyvQrCzLPNypWrhT8gqA2FJrhYBT/eSFU5s&#10;Yb3W2WgwmGZbcoV1JJX34F63Qj5P9stSyXBfll4FpnOO2EL6uvRdxm82vxCzFyfsqpJdGOIfoqhF&#10;ZeB0b+paBMHWrvrLVF1JR57KcCKpzqgsK6lSDshmOHiVzeNKWJVyQXG83ZfJ/z+z8m7z4FhV5PwU&#10;5TGiRo+eVBPYF2oYWKjP1voZYI8WwNCAjz73fA9mTLspXR3/SIhBDlO7fXWjNQnm5Hx8Oh1AJCEb&#10;n43PRqNJtJMd1K3z4auimkUi5w7tS1UVm1sfWmgPid4M3VRapxZqw7Y5n55OBknBk66KKIywNEzq&#10;Sju2ERiD0KTw4fYIhZc2EazS0HTuYuptiokKO60iRpvvqkTRUqZveBBSKhN6LwkdUSXieY9ihz9E&#10;9R7lNg9oJM9kwl65rgy5tkpxyw6FKX72IZctHr05yjuSoVk2aVqm/QQsqdhhMBy1q+WtvKnQvFvh&#10;w4Nw2CU0HPch3ONTakKTqKM4W5H7/RY/4jHikHK2xW7m3P9aC6c4098Mhv98OB7DbEiP8eTzCA93&#10;LFkeS8y6viL0fYhLZGUiIz7oniwd1c84I4voFSJhJHxjUHryKrQXA2dIqsUigbC+VoRb82hlNB2r&#10;HEfzqXkWznbzGzD6d9RvsZi9GuMWGzUNLdaByirNeKxzW9Wu/lj9tCXdmYq35fidUIdjOv8DAAD/&#10;/wMAUEsDBBQABgAIAAAAIQCPGbQj3AAAAAUBAAAPAAAAZHJzL2Rvd25yZXYueG1sTI/BTsMwEETv&#10;SPyDtUjcqAOF0IY4FUQCIVU9JOXSmxsvSVR7HcVuG/6ehQtcRhrNauZtvpqcFSccQ+9Jwe0sAYHU&#10;eNNTq+Bj+3qzABGiJqOtJ1TwhQFWxeVFrjPjz1ThqY6t4BIKmVbQxThkUoamQ6fDzA9InH360enI&#10;dmylGfWZy52Vd0mSSqd74oVOD1h22Bzqo1NQHsyLfKsW9boq79HYzW6zfR+Uur6anp9ARJzi3zH8&#10;4DM6FMy090cyQVgF/Ej8Vc6W85TtXsFjOn8AWeTyP33xDQAA//8DAFBLAQItABQABgAIAAAAIQC2&#10;gziS/gAAAOEBAAATAAAAAAAAAAAAAAAAAAAAAABbQ29udGVudF9UeXBlc10ueG1sUEsBAi0AFAAG&#10;AAgAAAAhADj9If/WAAAAlAEAAAsAAAAAAAAAAAAAAAAALwEAAF9yZWxzLy5yZWxzUEsBAi0AFAAG&#10;AAgAAAAhAKxrw4iPAgAAlAUAAA4AAAAAAAAAAAAAAAAALgIAAGRycy9lMm9Eb2MueG1sUEsBAi0A&#10;FAAGAAgAAAAhAI8ZtCPcAAAABQEAAA8AAAAAAAAAAAAAAAAA6QQAAGRycy9kb3ducmV2LnhtbFBL&#10;BQYAAAAABAAEAPMAAADyBQAAAAA=&#10;" filled="f" strokecolor="black [3213]" strokeweight=".5pt">
                <v:textbox>
                  <w:txbxContent>
                    <w:p w14:paraId="721D3D67" w14:textId="77777777" w:rsidR="00E00459" w:rsidRPr="00E84E14" w:rsidRDefault="00E00459" w:rsidP="00170D23">
                      <w:pPr>
                        <w:rPr>
                          <w:rFonts w:ascii="Helvetica" w:hAnsi="Helvetica" w:cs="Times New Roman"/>
                        </w:rPr>
                      </w:pPr>
                    </w:p>
                    <w:p w14:paraId="66C99B9E" w14:textId="77777777" w:rsidR="00E00459" w:rsidRPr="00EE2C61" w:rsidRDefault="00E00459" w:rsidP="00170D23">
                      <w:pPr>
                        <w:jc w:val="center"/>
                        <w:rPr>
                          <w:rFonts w:ascii="Times New Roman" w:hAnsi="Times New Roman" w:cs="Times New Roman"/>
                        </w:rPr>
                      </w:pPr>
                      <w:r>
                        <w:rPr>
                          <w:bCs/>
                          <w:noProof/>
                        </w:rPr>
                        <w:drawing>
                          <wp:inline distT="0" distB="0" distL="0" distR="0" wp14:anchorId="3F8089F6" wp14:editId="413980B4">
                            <wp:extent cx="4758902" cy="3399361"/>
                            <wp:effectExtent l="0" t="0" r="0" b="4445"/>
                            <wp:docPr id="59" name="Picture 59" descr="../../Documents/Graduate%20Research/dissertation%20papers/aspen_CC_manuscript/aspen_CC_MuSo_ch2/tables_figures/storage_vwc/muso_stor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raduate%20Research/dissertation%20papers/aspen_CC_manuscript/aspen_CC_MuSo_ch2/tables_figures/storage_vwc/muso_storag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688" cy="3406351"/>
                                    </a:xfrm>
                                    <a:prstGeom prst="rect">
                                      <a:avLst/>
                                    </a:prstGeom>
                                    <a:noFill/>
                                    <a:ln>
                                      <a:noFill/>
                                    </a:ln>
                                  </pic:spPr>
                                </pic:pic>
                              </a:graphicData>
                            </a:graphic>
                          </wp:inline>
                        </w:drawing>
                      </w:r>
                    </w:p>
                    <w:p w14:paraId="5F63D855" w14:textId="77777777" w:rsidR="00E00459" w:rsidRDefault="00E00459" w:rsidP="00170D23">
                      <w:pPr>
                        <w:rPr>
                          <w:rFonts w:eastAsia="Times New Roman" w:cs="Times New Roman"/>
                          <w:sz w:val="24"/>
                          <w:szCs w:val="24"/>
                        </w:rPr>
                      </w:pPr>
                    </w:p>
                    <w:p w14:paraId="146F3037" w14:textId="77777777" w:rsidR="00E00459" w:rsidRPr="00080D8F" w:rsidRDefault="00E00459" w:rsidP="00170D23">
                      <w:pPr>
                        <w:rPr>
                          <w:rFonts w:eastAsia="Times New Roman" w:cs="Times New Roman"/>
                          <w:sz w:val="24"/>
                          <w:szCs w:val="24"/>
                        </w:rPr>
                      </w:pPr>
                      <w:proofErr w:type="gramStart"/>
                      <w:r w:rsidRPr="008E1BF0">
                        <w:rPr>
                          <w:rFonts w:eastAsia="Times New Roman" w:cs="Times New Roman"/>
                          <w:sz w:val="24"/>
                          <w:szCs w:val="24"/>
                          <w:rPrChange w:id="191" w:author="Link, Timothy (tlink@uidaho.edu)" w:date="2017-04-03T14:39:00Z">
                            <w:rPr>
                              <w:rFonts w:eastAsia="Times New Roman" w:cs="Times New Roman"/>
                              <w:sz w:val="24"/>
                              <w:szCs w:val="24"/>
                              <w:highlight w:val="yellow"/>
                            </w:rPr>
                          </w:rPrChange>
                        </w:rPr>
                        <w:t>Figure 6.1.</w:t>
                      </w:r>
                      <w:proofErr w:type="gramEnd"/>
                      <w:del w:id="192" w:author="Link, Timothy (tlink@uidaho.edu)" w:date="2017-04-03T14:38:00Z">
                        <w:r w:rsidRPr="008E1BF0" w:rsidDel="008E1BF0">
                          <w:rPr>
                            <w:rFonts w:eastAsia="Times New Roman" w:cs="Times New Roman"/>
                            <w:sz w:val="24"/>
                            <w:szCs w:val="24"/>
                            <w:rPrChange w:id="193" w:author="Link, Timothy (tlink@uidaho.edu)" w:date="2017-04-03T14:39:00Z">
                              <w:rPr>
                                <w:rFonts w:eastAsia="Times New Roman" w:cs="Times New Roman"/>
                                <w:sz w:val="24"/>
                                <w:szCs w:val="24"/>
                                <w:highlight w:val="yellow"/>
                              </w:rPr>
                            </w:rPrChange>
                          </w:rPr>
                          <w:delText>1</w:delText>
                        </w:r>
                      </w:del>
                      <w:ins w:id="194" w:author="Link, Timothy (tlink@uidaho.edu)" w:date="2017-04-03T14:38:00Z">
                        <w:r w:rsidRPr="008E1BF0">
                          <w:rPr>
                            <w:rFonts w:eastAsia="Times New Roman" w:cs="Times New Roman"/>
                            <w:sz w:val="24"/>
                            <w:szCs w:val="24"/>
                            <w:rPrChange w:id="195" w:author="Link, Timothy (tlink@uidaho.edu)" w:date="2017-04-03T14:39:00Z">
                              <w:rPr>
                                <w:rFonts w:eastAsia="Times New Roman" w:cs="Times New Roman"/>
                                <w:sz w:val="24"/>
                                <w:szCs w:val="24"/>
                                <w:highlight w:val="yellow"/>
                              </w:rPr>
                            </w:rPrChange>
                          </w:rPr>
                          <w:t>2</w:t>
                        </w:r>
                      </w:ins>
                      <w:r w:rsidRPr="008E1BF0">
                        <w:rPr>
                          <w:rFonts w:eastAsia="Times New Roman" w:cs="Times New Roman"/>
                          <w:sz w:val="24"/>
                          <w:szCs w:val="24"/>
                          <w:rPrChange w:id="196" w:author="Link, Timothy (tlink@uidaho.edu)" w:date="2017-04-03T14:39:00Z">
                            <w:rPr>
                              <w:rFonts w:eastAsia="Times New Roman" w:cs="Times New Roman"/>
                              <w:sz w:val="24"/>
                              <w:szCs w:val="24"/>
                              <w:highlight w:val="yellow"/>
                            </w:rPr>
                          </w:rPrChange>
                        </w:rPr>
                        <w:t>.</w:t>
                      </w:r>
                      <w:r w:rsidRPr="00080D8F">
                        <w:rPr>
                          <w:rFonts w:eastAsia="Times New Roman" w:cs="Times New Roman"/>
                          <w:sz w:val="24"/>
                          <w:szCs w:val="24"/>
                        </w:rPr>
                        <w:t xml:space="preserve"> Measured and Biome-BGC </w:t>
                      </w:r>
                      <w:proofErr w:type="spellStart"/>
                      <w:r w:rsidRPr="00080D8F">
                        <w:rPr>
                          <w:rFonts w:eastAsia="Times New Roman" w:cs="Times New Roman"/>
                          <w:sz w:val="24"/>
                          <w:szCs w:val="24"/>
                        </w:rPr>
                        <w:t>MuSo</w:t>
                      </w:r>
                      <w:proofErr w:type="spellEnd"/>
                      <w:r w:rsidRPr="00080D8F">
                        <w:rPr>
                          <w:rFonts w:eastAsia="Times New Roman" w:cs="Times New Roman"/>
                          <w:sz w:val="24"/>
                          <w:szCs w:val="24"/>
                        </w:rPr>
                        <w:t xml:space="preserve"> simulated soil storage in the top meter of soil during 2014-2015 at Sheep Creek (SC), Reynolds Mountain East (RME), and Johnston Draw (JDW). Probe failure prevented storage calculations at JDW from July 2015 to January 2016.</w:t>
                      </w:r>
                    </w:p>
                  </w:txbxContent>
                </v:textbox>
                <w10:anchorlock/>
              </v:shape>
            </w:pict>
          </mc:Fallback>
        </mc:AlternateContent>
      </w:r>
    </w:p>
    <w:p w14:paraId="1D9D332F" w14:textId="77777777" w:rsidR="00170D23" w:rsidRPr="003671C7" w:rsidRDefault="00170D23" w:rsidP="003671C7">
      <w:pPr>
        <w:tabs>
          <w:tab w:val="left" w:pos="432"/>
        </w:tabs>
        <w:spacing w:line="240" w:lineRule="auto"/>
        <w:contextualSpacing/>
        <w:rPr>
          <w:sz w:val="24"/>
          <w:szCs w:val="24"/>
        </w:rPr>
      </w:pPr>
    </w:p>
    <w:p w14:paraId="32C15F67" w14:textId="77777777" w:rsidR="00170D23" w:rsidRPr="003671C7" w:rsidRDefault="00170D23" w:rsidP="003671C7">
      <w:pPr>
        <w:tabs>
          <w:tab w:val="left" w:pos="432"/>
        </w:tabs>
        <w:spacing w:line="240" w:lineRule="auto"/>
        <w:contextualSpacing/>
        <w:rPr>
          <w:sz w:val="24"/>
          <w:szCs w:val="24"/>
        </w:rPr>
      </w:pPr>
    </w:p>
    <w:p w14:paraId="3F75B747" w14:textId="77777777" w:rsidR="00170D23" w:rsidRPr="003671C7" w:rsidRDefault="00170D23" w:rsidP="00056988">
      <w:pPr>
        <w:tabs>
          <w:tab w:val="left" w:pos="432"/>
        </w:tabs>
        <w:spacing w:line="240" w:lineRule="auto"/>
        <w:contextualSpacing/>
        <w:outlineLvl w:val="0"/>
        <w:rPr>
          <w:sz w:val="24"/>
          <w:szCs w:val="24"/>
        </w:rPr>
      </w:pPr>
      <w:r w:rsidRPr="003671C7">
        <w:rPr>
          <w:sz w:val="24"/>
          <w:szCs w:val="24"/>
        </w:rPr>
        <w:t xml:space="preserve">6.1.3 </w:t>
      </w:r>
      <w:bookmarkStart w:id="197" w:name="OLE_LINK26"/>
      <w:bookmarkStart w:id="198" w:name="OLE_LINK27"/>
      <w:r w:rsidRPr="000B6226">
        <w:rPr>
          <w:i/>
          <w:sz w:val="24"/>
          <w:szCs w:val="24"/>
        </w:rPr>
        <w:t xml:space="preserve">Climate change impacts on </w:t>
      </w:r>
      <w:bookmarkEnd w:id="197"/>
      <w:bookmarkEnd w:id="198"/>
      <w:r w:rsidRPr="000B6226">
        <w:rPr>
          <w:i/>
          <w:sz w:val="24"/>
          <w:szCs w:val="24"/>
        </w:rPr>
        <w:t>temperature and precipitation</w:t>
      </w:r>
      <w:r w:rsidRPr="003671C7">
        <w:rPr>
          <w:sz w:val="24"/>
          <w:szCs w:val="24"/>
        </w:rPr>
        <w:t xml:space="preserve"> </w:t>
      </w:r>
    </w:p>
    <w:p w14:paraId="2204F5DD" w14:textId="77777777" w:rsidR="00170D23" w:rsidRPr="003671C7" w:rsidRDefault="000B6226" w:rsidP="003671C7">
      <w:pPr>
        <w:tabs>
          <w:tab w:val="left" w:pos="432"/>
        </w:tabs>
        <w:spacing w:line="240" w:lineRule="auto"/>
        <w:contextualSpacing/>
        <w:rPr>
          <w:sz w:val="24"/>
          <w:szCs w:val="24"/>
        </w:rPr>
      </w:pPr>
      <w:r>
        <w:rPr>
          <w:i/>
          <w:sz w:val="24"/>
          <w:szCs w:val="24"/>
        </w:rPr>
        <w:tab/>
      </w:r>
      <w:r w:rsidR="00170D23" w:rsidRPr="003671C7">
        <w:rPr>
          <w:sz w:val="24"/>
          <w:szCs w:val="24"/>
        </w:rPr>
        <w:t>Average downscaled monthly temperatures projected for the mid-21</w:t>
      </w:r>
      <w:r w:rsidR="00170D23" w:rsidRPr="003671C7">
        <w:rPr>
          <w:sz w:val="24"/>
          <w:szCs w:val="24"/>
          <w:vertAlign w:val="superscript"/>
        </w:rPr>
        <w:t>st</w:t>
      </w:r>
      <w:r w:rsidR="00170D23" w:rsidRPr="003671C7">
        <w:rPr>
          <w:sz w:val="24"/>
          <w:szCs w:val="24"/>
        </w:rPr>
        <w:t xml:space="preserve"> century (2046-2065, RCP 8.5) were 3.2 (SD= 0.4) degrees warmer than historical (1985-2005) downscaled temperatures (</w:t>
      </w:r>
      <w:r w:rsidR="00170D23" w:rsidRPr="008E1BF0">
        <w:rPr>
          <w:sz w:val="24"/>
          <w:szCs w:val="24"/>
          <w:rPrChange w:id="199" w:author="Link, Timothy (tlink@uidaho.edu)" w:date="2017-04-03T14:41:00Z">
            <w:rPr>
              <w:sz w:val="24"/>
              <w:szCs w:val="24"/>
              <w:highlight w:val="yellow"/>
            </w:rPr>
          </w:rPrChange>
        </w:rPr>
        <w:t xml:space="preserve">Figure </w:t>
      </w:r>
      <w:ins w:id="200" w:author="Link, Timothy (tlink@uidaho.edu)" w:date="2017-04-03T14:40:00Z">
        <w:r w:rsidR="008E1BF0" w:rsidRPr="008E1BF0">
          <w:rPr>
            <w:sz w:val="24"/>
            <w:szCs w:val="24"/>
            <w:rPrChange w:id="201" w:author="Link, Timothy (tlink@uidaho.edu)" w:date="2017-04-03T14:41:00Z">
              <w:rPr>
                <w:sz w:val="24"/>
                <w:szCs w:val="24"/>
                <w:highlight w:val="yellow"/>
              </w:rPr>
            </w:rPrChange>
          </w:rPr>
          <w:t>6.1.3</w:t>
        </w:r>
      </w:ins>
      <w:del w:id="202" w:author="Link, Timothy (tlink@uidaho.edu)" w:date="2017-04-03T14:40:00Z">
        <w:r w:rsidR="00170D23" w:rsidRPr="001C5CFB" w:rsidDel="008E1BF0">
          <w:rPr>
            <w:sz w:val="24"/>
            <w:szCs w:val="24"/>
            <w:highlight w:val="yellow"/>
          </w:rPr>
          <w:delText>4</w:delText>
        </w:r>
      </w:del>
      <w:r w:rsidR="00170D23" w:rsidRPr="003671C7">
        <w:rPr>
          <w:sz w:val="24"/>
          <w:szCs w:val="24"/>
        </w:rPr>
        <w:t>). Variable drift factors at each site led to differences in historical effective precipitation where, despite being a drier site, effective precipitation held in the drift below SC is similar to the that of RME, a cool site located below a smaller drift (</w:t>
      </w:r>
      <w:r w:rsidR="00170D23" w:rsidRPr="008E1BF0">
        <w:rPr>
          <w:sz w:val="24"/>
          <w:szCs w:val="24"/>
          <w:rPrChange w:id="203" w:author="Link, Timothy (tlink@uidaho.edu)" w:date="2017-04-03T14:41:00Z">
            <w:rPr>
              <w:sz w:val="24"/>
              <w:szCs w:val="24"/>
              <w:highlight w:val="yellow"/>
            </w:rPr>
          </w:rPrChange>
        </w:rPr>
        <w:t xml:space="preserve">Figure </w:t>
      </w:r>
      <w:del w:id="204" w:author="Link, Timothy (tlink@uidaho.edu)" w:date="2017-04-03T14:40:00Z">
        <w:r w:rsidR="00170D23" w:rsidRPr="008E1BF0" w:rsidDel="008E1BF0">
          <w:rPr>
            <w:sz w:val="24"/>
            <w:szCs w:val="24"/>
            <w:rPrChange w:id="205" w:author="Link, Timothy (tlink@uidaho.edu)" w:date="2017-04-03T14:41:00Z">
              <w:rPr>
                <w:sz w:val="24"/>
                <w:szCs w:val="24"/>
                <w:highlight w:val="yellow"/>
              </w:rPr>
            </w:rPrChange>
          </w:rPr>
          <w:delText xml:space="preserve">5 </w:delText>
        </w:r>
      </w:del>
      <w:ins w:id="206" w:author="Link, Timothy (tlink@uidaho.edu)" w:date="2017-04-03T14:40:00Z">
        <w:r w:rsidR="008E1BF0" w:rsidRPr="008E1BF0">
          <w:rPr>
            <w:sz w:val="24"/>
            <w:szCs w:val="24"/>
            <w:rPrChange w:id="207" w:author="Link, Timothy (tlink@uidaho.edu)" w:date="2017-04-03T14:41:00Z">
              <w:rPr>
                <w:sz w:val="24"/>
                <w:szCs w:val="24"/>
                <w:highlight w:val="yellow"/>
              </w:rPr>
            </w:rPrChange>
          </w:rPr>
          <w:t xml:space="preserve">6.1.4 </w:t>
        </w:r>
      </w:ins>
      <w:proofErr w:type="spellStart"/>
      <w:r w:rsidR="00170D23" w:rsidRPr="008E1BF0">
        <w:rPr>
          <w:sz w:val="24"/>
          <w:szCs w:val="24"/>
          <w:rPrChange w:id="208" w:author="Link, Timothy (tlink@uidaho.edu)" w:date="2017-04-03T14:41:00Z">
            <w:rPr>
              <w:sz w:val="24"/>
              <w:szCs w:val="24"/>
              <w:highlight w:val="yellow"/>
            </w:rPr>
          </w:rPrChange>
        </w:rPr>
        <w:t>a</w:t>
      </w:r>
      <w:proofErr w:type="gramStart"/>
      <w:r w:rsidR="00170D23" w:rsidRPr="008E1BF0">
        <w:rPr>
          <w:sz w:val="24"/>
          <w:szCs w:val="24"/>
          <w:rPrChange w:id="209" w:author="Link, Timothy (tlink@uidaho.edu)" w:date="2017-04-03T14:41:00Z">
            <w:rPr>
              <w:sz w:val="24"/>
              <w:szCs w:val="24"/>
              <w:highlight w:val="yellow"/>
            </w:rPr>
          </w:rPrChange>
        </w:rPr>
        <w:t>,b</w:t>
      </w:r>
      <w:proofErr w:type="spellEnd"/>
      <w:proofErr w:type="gramEnd"/>
      <w:r w:rsidR="00170D23" w:rsidRPr="008E1BF0">
        <w:rPr>
          <w:sz w:val="24"/>
          <w:szCs w:val="24"/>
          <w:rPrChange w:id="210" w:author="Link, Timothy (tlink@uidaho.edu)" w:date="2017-04-03T14:41:00Z">
            <w:rPr>
              <w:sz w:val="24"/>
              <w:szCs w:val="24"/>
              <w:highlight w:val="yellow"/>
            </w:rPr>
          </w:rPrChange>
        </w:rPr>
        <w:t>, Table 2</w:t>
      </w:r>
      <w:r w:rsidR="00170D23" w:rsidRPr="003671C7">
        <w:rPr>
          <w:sz w:val="24"/>
          <w:szCs w:val="24"/>
        </w:rPr>
        <w:t xml:space="preserve">). Historically, JDW is the warmest site and is located under a relatively small drift, resulting in a drift containing approximately 50% of the snow water simulated at RME and SC. Under mid-century conditions, both snow residence time and average SWE held in snow drifts </w:t>
      </w:r>
      <w:r w:rsidR="00170D23" w:rsidRPr="00B140B5">
        <w:rPr>
          <w:sz w:val="24"/>
          <w:szCs w:val="24"/>
        </w:rPr>
        <w:t>was significantly reduced at all sites (</w:t>
      </w:r>
      <w:r w:rsidR="00170D23" w:rsidRPr="00B140B5">
        <w:rPr>
          <w:sz w:val="24"/>
          <w:szCs w:val="24"/>
          <w:rPrChange w:id="211" w:author="Link, Timothy (tlink@uidaho.edu)" w:date="2017-04-03T14:45:00Z">
            <w:rPr>
              <w:sz w:val="24"/>
              <w:szCs w:val="24"/>
              <w:highlight w:val="yellow"/>
            </w:rPr>
          </w:rPrChange>
        </w:rPr>
        <w:t xml:space="preserve">Table </w:t>
      </w:r>
      <w:ins w:id="212" w:author="Link, Timothy (tlink@uidaho.edu)" w:date="2017-04-03T14:44:00Z">
        <w:r w:rsidR="00B140B5" w:rsidRPr="00B140B5">
          <w:rPr>
            <w:sz w:val="24"/>
            <w:szCs w:val="24"/>
            <w:rPrChange w:id="213" w:author="Link, Timothy (tlink@uidaho.edu)" w:date="2017-04-03T14:45:00Z">
              <w:rPr>
                <w:sz w:val="24"/>
                <w:szCs w:val="24"/>
                <w:highlight w:val="yellow"/>
              </w:rPr>
            </w:rPrChange>
          </w:rPr>
          <w:t>5.1.</w:t>
        </w:r>
      </w:ins>
      <w:r w:rsidR="00170D23" w:rsidRPr="00B140B5">
        <w:rPr>
          <w:sz w:val="24"/>
          <w:szCs w:val="24"/>
          <w:rPrChange w:id="214" w:author="Link, Timothy (tlink@uidaho.edu)" w:date="2017-04-03T14:45:00Z">
            <w:rPr>
              <w:sz w:val="24"/>
              <w:szCs w:val="24"/>
              <w:highlight w:val="yellow"/>
            </w:rPr>
          </w:rPrChange>
        </w:rPr>
        <w:t xml:space="preserve">2, Figure </w:t>
      </w:r>
      <w:del w:id="215" w:author="Link, Timothy (tlink@uidaho.edu)" w:date="2017-04-03T14:45:00Z">
        <w:r w:rsidR="00170D23" w:rsidRPr="00B140B5" w:rsidDel="00B140B5">
          <w:rPr>
            <w:sz w:val="24"/>
            <w:szCs w:val="24"/>
            <w:rPrChange w:id="216" w:author="Link, Timothy (tlink@uidaho.edu)" w:date="2017-04-03T14:45:00Z">
              <w:rPr>
                <w:sz w:val="24"/>
                <w:szCs w:val="24"/>
                <w:highlight w:val="yellow"/>
              </w:rPr>
            </w:rPrChange>
          </w:rPr>
          <w:delText>5</w:delText>
        </w:r>
      </w:del>
      <w:ins w:id="217" w:author="Link, Timothy (tlink@uidaho.edu)" w:date="2017-04-03T14:45:00Z">
        <w:r w:rsidR="00B140B5" w:rsidRPr="00B140B5">
          <w:rPr>
            <w:sz w:val="24"/>
            <w:szCs w:val="24"/>
          </w:rPr>
          <w:t>6.1.4</w:t>
        </w:r>
      </w:ins>
      <w:r w:rsidR="00170D23" w:rsidRPr="003671C7">
        <w:rPr>
          <w:sz w:val="24"/>
          <w:szCs w:val="24"/>
        </w:rPr>
        <w:t>).</w:t>
      </w:r>
    </w:p>
    <w:p w14:paraId="3358D54F" w14:textId="77777777" w:rsidR="00170D23" w:rsidRPr="003671C7" w:rsidRDefault="00170D23" w:rsidP="003671C7">
      <w:pPr>
        <w:tabs>
          <w:tab w:val="left" w:pos="432"/>
        </w:tabs>
        <w:spacing w:line="240" w:lineRule="auto"/>
        <w:contextualSpacing/>
        <w:rPr>
          <w:sz w:val="24"/>
          <w:szCs w:val="24"/>
        </w:rPr>
      </w:pPr>
    </w:p>
    <w:p w14:paraId="71FC101D"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w:lastRenderedPageBreak/>
        <mc:AlternateContent>
          <mc:Choice Requires="wps">
            <w:drawing>
              <wp:inline distT="0" distB="0" distL="0" distR="0" wp14:anchorId="39FAF5D9" wp14:editId="6BB65D0C">
                <wp:extent cx="5943600" cy="4438650"/>
                <wp:effectExtent l="0" t="0" r="19050" b="19050"/>
                <wp:docPr id="33" name="Text Box 33"/>
                <wp:cNvGraphicFramePr/>
                <a:graphic xmlns:a="http://schemas.openxmlformats.org/drawingml/2006/main">
                  <a:graphicData uri="http://schemas.microsoft.com/office/word/2010/wordprocessingShape">
                    <wps:wsp>
                      <wps:cNvSpPr txBox="1"/>
                      <wps:spPr>
                        <a:xfrm>
                          <a:off x="0" y="0"/>
                          <a:ext cx="5943600" cy="44386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F1FD877" w14:textId="77777777" w:rsidR="00E00459" w:rsidRPr="00E84E14" w:rsidRDefault="00E00459" w:rsidP="00170D23">
                            <w:pPr>
                              <w:rPr>
                                <w:rFonts w:ascii="Helvetica" w:hAnsi="Helvetica" w:cs="Times New Roman"/>
                              </w:rPr>
                            </w:pPr>
                          </w:p>
                          <w:p w14:paraId="03C04FD6" w14:textId="77777777" w:rsidR="00E00459" w:rsidRPr="00EE2C61" w:rsidRDefault="00E00459" w:rsidP="00170D23">
                            <w:pPr>
                              <w:jc w:val="center"/>
                              <w:rPr>
                                <w:rFonts w:ascii="Times New Roman" w:hAnsi="Times New Roman" w:cs="Times New Roman"/>
                              </w:rPr>
                            </w:pPr>
                            <w:r w:rsidRPr="00A07508">
                              <w:rPr>
                                <w:rFonts w:ascii="Cambria" w:hAnsi="Cambria"/>
                                <w:noProof/>
                              </w:rPr>
                              <w:drawing>
                                <wp:inline distT="0" distB="0" distL="0" distR="0" wp14:anchorId="560B472A" wp14:editId="09B604EE">
                                  <wp:extent cx="4051935" cy="2701290"/>
                                  <wp:effectExtent l="0" t="0" r="0" b="0"/>
                                  <wp:docPr id="60" name="Picture 60" descr="aspen_CC_manuscript/tables_figures/maca_te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pen_CC_manuscript/tables_figures/maca_temp.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1935" cy="2701290"/>
                                          </a:xfrm>
                                          <a:prstGeom prst="rect">
                                            <a:avLst/>
                                          </a:prstGeom>
                                          <a:noFill/>
                                          <a:ln>
                                            <a:noFill/>
                                          </a:ln>
                                        </pic:spPr>
                                      </pic:pic>
                                    </a:graphicData>
                                  </a:graphic>
                                </wp:inline>
                              </w:drawing>
                            </w:r>
                          </w:p>
                          <w:p w14:paraId="03C368F0" w14:textId="77777777" w:rsidR="00E00459" w:rsidRPr="00080D8F" w:rsidRDefault="00E00459" w:rsidP="00170D23">
                            <w:pPr>
                              <w:rPr>
                                <w:rFonts w:eastAsia="Times New Roman" w:cs="Times New Roman"/>
                                <w:sz w:val="24"/>
                                <w:szCs w:val="24"/>
                              </w:rPr>
                            </w:pPr>
                            <w:proofErr w:type="gramStart"/>
                            <w:r w:rsidRPr="008E1BF0">
                              <w:rPr>
                                <w:rFonts w:eastAsia="Times New Roman" w:cs="Times New Roman"/>
                                <w:sz w:val="24"/>
                                <w:szCs w:val="24"/>
                                <w:rPrChange w:id="218" w:author="Link, Timothy (tlink@uidaho.edu)" w:date="2017-04-03T14:39:00Z">
                                  <w:rPr>
                                    <w:rFonts w:eastAsia="Times New Roman" w:cs="Times New Roman"/>
                                    <w:sz w:val="24"/>
                                    <w:szCs w:val="24"/>
                                    <w:highlight w:val="yellow"/>
                                  </w:rPr>
                                </w:rPrChange>
                              </w:rPr>
                              <w:t>Figure 6.1.</w:t>
                            </w:r>
                            <w:ins w:id="219" w:author="Link, Timothy (tlink@uidaho.edu)" w:date="2017-04-03T14:39:00Z">
                              <w:r w:rsidRPr="008E1BF0">
                                <w:rPr>
                                  <w:rFonts w:eastAsia="Times New Roman" w:cs="Times New Roman"/>
                                  <w:sz w:val="24"/>
                                  <w:szCs w:val="24"/>
                                  <w:rPrChange w:id="220" w:author="Link, Timothy (tlink@uidaho.edu)" w:date="2017-04-03T14:39:00Z">
                                    <w:rPr>
                                      <w:rFonts w:eastAsia="Times New Roman" w:cs="Times New Roman"/>
                                      <w:sz w:val="24"/>
                                      <w:szCs w:val="24"/>
                                      <w:highlight w:val="yellow"/>
                                    </w:rPr>
                                  </w:rPrChange>
                                </w:rPr>
                                <w:t>3</w:t>
                              </w:r>
                            </w:ins>
                            <w:del w:id="221" w:author="Link, Timothy (tlink@uidaho.edu)" w:date="2017-04-03T14:39:00Z">
                              <w:r w:rsidRPr="008E1BF0" w:rsidDel="008E1BF0">
                                <w:rPr>
                                  <w:rFonts w:eastAsia="Times New Roman" w:cs="Times New Roman"/>
                                  <w:sz w:val="24"/>
                                  <w:szCs w:val="24"/>
                                  <w:rPrChange w:id="222" w:author="Link, Timothy (tlink@uidaho.edu)" w:date="2017-04-03T14:39:00Z">
                                    <w:rPr>
                                      <w:rFonts w:eastAsia="Times New Roman" w:cs="Times New Roman"/>
                                      <w:sz w:val="24"/>
                                      <w:szCs w:val="24"/>
                                      <w:highlight w:val="yellow"/>
                                    </w:rPr>
                                  </w:rPrChange>
                                </w:rPr>
                                <w:delText>1</w:delText>
                              </w:r>
                            </w:del>
                            <w:r w:rsidRPr="008E1BF0">
                              <w:rPr>
                                <w:rFonts w:eastAsia="Times New Roman" w:cs="Times New Roman"/>
                                <w:sz w:val="24"/>
                                <w:szCs w:val="24"/>
                                <w:rPrChange w:id="223" w:author="Link, Timothy (tlink@uidaho.edu)" w:date="2017-04-03T14:39:00Z">
                                  <w:rPr>
                                    <w:rFonts w:eastAsia="Times New Roman" w:cs="Times New Roman"/>
                                    <w:sz w:val="24"/>
                                    <w:szCs w:val="24"/>
                                    <w:highlight w:val="yellow"/>
                                  </w:rPr>
                                </w:rPrChange>
                              </w:rPr>
                              <w:t>.</w:t>
                            </w:r>
                            <w:proofErr w:type="gramEnd"/>
                            <w:r w:rsidRPr="00080D8F">
                              <w:rPr>
                                <w:rFonts w:eastAsia="Times New Roman" w:cs="Times New Roman"/>
                                <w:sz w:val="24"/>
                                <w:szCs w:val="24"/>
                              </w:rPr>
                              <w:t xml:space="preserve"> Average monthly temperature increases (error bars denote one standard</w:t>
                            </w:r>
                            <w:r w:rsidRPr="00080D8F">
                              <w:rPr>
                                <w:rFonts w:eastAsia="Times New Roman" w:cs="Times New Roman"/>
                                <w:sz w:val="24"/>
                                <w:szCs w:val="24"/>
                              </w:rPr>
                              <w:annotationRef/>
                            </w:r>
                            <w:r w:rsidRPr="00080D8F">
                              <w:rPr>
                                <w:rFonts w:eastAsia="Times New Roman" w:cs="Times New Roman"/>
                                <w:sz w:val="24"/>
                                <w:szCs w:val="24"/>
                              </w:rPr>
                              <w:t xml:space="preserve"> deviation, n=20) from historic (1985-2005) and mid-century (2046-2065) projections obtained from 20 GCMs used in the Multivariate Adaptive Constructed Analog (MACA) downscaling method. Average monthly temperature increases were applied to measured </w:t>
                            </w:r>
                            <w:proofErr w:type="spellStart"/>
                            <w:r w:rsidRPr="00080D8F">
                              <w:rPr>
                                <w:rFonts w:eastAsia="Times New Roman" w:cs="Times New Roman"/>
                                <w:i/>
                                <w:sz w:val="24"/>
                                <w:szCs w:val="24"/>
                              </w:rPr>
                              <w:t>T</w:t>
                            </w:r>
                            <w:r w:rsidRPr="00080D8F">
                              <w:rPr>
                                <w:rFonts w:eastAsia="Times New Roman" w:cs="Times New Roman"/>
                                <w:i/>
                                <w:sz w:val="24"/>
                                <w:szCs w:val="24"/>
                                <w:vertAlign w:val="subscript"/>
                              </w:rPr>
                              <w:t>max</w:t>
                            </w:r>
                            <w:proofErr w:type="spellEnd"/>
                            <w:r w:rsidRPr="00080D8F">
                              <w:rPr>
                                <w:rFonts w:eastAsia="Times New Roman" w:cs="Times New Roman"/>
                                <w:sz w:val="24"/>
                                <w:szCs w:val="24"/>
                              </w:rPr>
                              <w:t xml:space="preserve"> and </w:t>
                            </w:r>
                            <w:proofErr w:type="spellStart"/>
                            <w:r w:rsidRPr="00080D8F">
                              <w:rPr>
                                <w:rFonts w:eastAsia="Times New Roman" w:cs="Times New Roman"/>
                                <w:i/>
                                <w:sz w:val="24"/>
                                <w:szCs w:val="24"/>
                              </w:rPr>
                              <w:t>T</w:t>
                            </w:r>
                            <w:r w:rsidRPr="00080D8F">
                              <w:rPr>
                                <w:rFonts w:eastAsia="Times New Roman" w:cs="Times New Roman"/>
                                <w:i/>
                                <w:sz w:val="24"/>
                                <w:szCs w:val="24"/>
                                <w:vertAlign w:val="subscript"/>
                              </w:rPr>
                              <w:t>min</w:t>
                            </w:r>
                            <w:proofErr w:type="spellEnd"/>
                            <w:r w:rsidRPr="00080D8F">
                              <w:rPr>
                                <w:rFonts w:eastAsia="Times New Roman" w:cs="Times New Roman"/>
                                <w:i/>
                                <w:sz w:val="24"/>
                                <w:szCs w:val="24"/>
                              </w:rPr>
                              <w:t xml:space="preserve"> </w:t>
                            </w:r>
                            <w:r w:rsidRPr="00080D8F">
                              <w:rPr>
                                <w:rFonts w:eastAsia="Times New Roman" w:cs="Times New Roman"/>
                                <w:sz w:val="24"/>
                                <w:szCs w:val="24"/>
                              </w:rPr>
                              <w:t>at each site to create warming scenarios representative of mid-century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3" o:spid="_x0000_s1033" type="#_x0000_t202" style="width:468pt;height:3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iUjwIAAJQFAAAOAAAAZHJzL2Uyb0RvYy54bWysVE1PGzEQvVfqf7B8L5uQECBig1IQVSUE&#10;qFBxdrw2WdXrcW0nWfrr++zNhpRyoepl1/Y8z8eb5zk7bxvD1sqHmmzJhwcDzpSVVNX2qeTfH64+&#10;nXAWorCVMGRVyZ9V4Oezjx/ONm6qDmlJplKewYkN040r+TJGNy2KIJeqEeGAnLIwavKNiNj6p6Ly&#10;YgPvjSkOB4NJsSFfOU9ShYDTy87IZ9m/1krGW62DisyUHLnF/PX5u0jfYnYmpk9euGUtt2mIf8ii&#10;EbVF0J2rSxEFW/n6L1dNLT0F0vFAUlOQ1rVUuQZUMxy8quZ+KZzKtYCc4HY0hf/nVt6s7zyrq5KP&#10;RpxZ0aBHD6qN7DO1DEfgZ+PCFLB7B2BscY4+9+cBh6nsVvsm/VEQgx1MP+/YTd4kDo9Ox6PJACYJ&#10;23g8OpkcZf6Ll+vOh/hFUcPSouQe7cusivV1iEgF0B6Solm6qo3JLTSWbUo+GcFlsgQydZWMeZPE&#10;pC6MZ2sBGcQ2pw9feyjsjE1glUWzDZdK70rMq/hsVMIY+01pkJYrfSOCkFLZ2EfJ6ITSyOc9F7f4&#10;l6zec7mrAzdyZLJxd7mpLfmOpT+JqX70KesOD8L36k7L2C7arJbjXgELqp4hDE/d0wpOXtVo3rUI&#10;8U54vCU0HPMh3uKjDaFJtF1xtiT/663zhIfEYeVsg7dZ8vBzJbzizHy1EP/pcDxOjzlvxkfHh9j4&#10;fcti32JXzQWh70NMIifzMuGj6ZfaU/OIMTJPUWESViI2hNIvL2I3MTCGpJrPMwjP14l4be+dTK4T&#10;y0maD+2j8G6r3wjp31D/isX0lYw7bLppab6KpOus8cRzx+qWfzz9LP3tmEqzZX+fUS/DdPYbAAD/&#10;/wMAUEsDBBQABgAIAAAAIQDl3xYR3AAAAAUBAAAPAAAAZHJzL2Rvd25yZXYueG1sTI9BS8NAEIXv&#10;gv9hGcGb3VQlNDGbogFFkB6SevG2zU6T0N3ZkN228d87eqmXB483vPdNsZ6dFSecwuBJwXKRgEBq&#10;vRmoU/C5fb1bgQhRk9HWEyr4xgDr8vqq0LnxZ6rx1MROcAmFXCvoYxxzKUPbo9Nh4UckzvZ+cjqy&#10;nTppJn3mcmflfZKk0umBeKHXI1Y9tofm6BRUB/Mi3+pV81FXj2js5muzfR+Vur2Zn59ARJzj5Rh+&#10;8RkdSmba+SOZIKwCfiT+KWfZQ8p2pyDNsgRkWcj/9OUPAAAA//8DAFBLAQItABQABgAIAAAAIQC2&#10;gziS/gAAAOEBAAATAAAAAAAAAAAAAAAAAAAAAABbQ29udGVudF9UeXBlc10ueG1sUEsBAi0AFAAG&#10;AAgAAAAhADj9If/WAAAAlAEAAAsAAAAAAAAAAAAAAAAALwEAAF9yZWxzLy5yZWxzUEsBAi0AFAAG&#10;AAgAAAAhAP27aJSPAgAAlAUAAA4AAAAAAAAAAAAAAAAALgIAAGRycy9lMm9Eb2MueG1sUEsBAi0A&#10;FAAGAAgAAAAhAOXfFhHcAAAABQEAAA8AAAAAAAAAAAAAAAAA6QQAAGRycy9kb3ducmV2LnhtbFBL&#10;BQYAAAAABAAEAPMAAADyBQAAAAA=&#10;" filled="f" strokecolor="black [3213]" strokeweight=".5pt">
                <v:textbox>
                  <w:txbxContent>
                    <w:p w14:paraId="7F1FD877" w14:textId="77777777" w:rsidR="00E00459" w:rsidRPr="00E84E14" w:rsidRDefault="00E00459" w:rsidP="00170D23">
                      <w:pPr>
                        <w:rPr>
                          <w:rFonts w:ascii="Helvetica" w:hAnsi="Helvetica" w:cs="Times New Roman"/>
                        </w:rPr>
                      </w:pPr>
                    </w:p>
                    <w:p w14:paraId="03C04FD6" w14:textId="77777777" w:rsidR="00E00459" w:rsidRPr="00EE2C61" w:rsidRDefault="00E00459" w:rsidP="00170D23">
                      <w:pPr>
                        <w:jc w:val="center"/>
                        <w:rPr>
                          <w:rFonts w:ascii="Times New Roman" w:hAnsi="Times New Roman" w:cs="Times New Roman"/>
                        </w:rPr>
                      </w:pPr>
                      <w:r w:rsidRPr="00A07508">
                        <w:rPr>
                          <w:rFonts w:ascii="Cambria" w:hAnsi="Cambria"/>
                          <w:noProof/>
                        </w:rPr>
                        <w:drawing>
                          <wp:inline distT="0" distB="0" distL="0" distR="0" wp14:anchorId="560B472A" wp14:editId="09B604EE">
                            <wp:extent cx="4051935" cy="2701290"/>
                            <wp:effectExtent l="0" t="0" r="0" b="0"/>
                            <wp:docPr id="60" name="Picture 60" descr="aspen_CC_manuscript/tables_figures/maca_te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pen_CC_manuscript/tables_figures/maca_temp.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1935" cy="2701290"/>
                                    </a:xfrm>
                                    <a:prstGeom prst="rect">
                                      <a:avLst/>
                                    </a:prstGeom>
                                    <a:noFill/>
                                    <a:ln>
                                      <a:noFill/>
                                    </a:ln>
                                  </pic:spPr>
                                </pic:pic>
                              </a:graphicData>
                            </a:graphic>
                          </wp:inline>
                        </w:drawing>
                      </w:r>
                    </w:p>
                    <w:p w14:paraId="03C368F0" w14:textId="77777777" w:rsidR="00E00459" w:rsidRPr="00080D8F" w:rsidRDefault="00E00459" w:rsidP="00170D23">
                      <w:pPr>
                        <w:rPr>
                          <w:rFonts w:eastAsia="Times New Roman" w:cs="Times New Roman"/>
                          <w:sz w:val="24"/>
                          <w:szCs w:val="24"/>
                        </w:rPr>
                      </w:pPr>
                      <w:proofErr w:type="gramStart"/>
                      <w:r w:rsidRPr="008E1BF0">
                        <w:rPr>
                          <w:rFonts w:eastAsia="Times New Roman" w:cs="Times New Roman"/>
                          <w:sz w:val="24"/>
                          <w:szCs w:val="24"/>
                          <w:rPrChange w:id="224" w:author="Link, Timothy (tlink@uidaho.edu)" w:date="2017-04-03T14:39:00Z">
                            <w:rPr>
                              <w:rFonts w:eastAsia="Times New Roman" w:cs="Times New Roman"/>
                              <w:sz w:val="24"/>
                              <w:szCs w:val="24"/>
                              <w:highlight w:val="yellow"/>
                            </w:rPr>
                          </w:rPrChange>
                        </w:rPr>
                        <w:t>Figure 6.1.</w:t>
                      </w:r>
                      <w:ins w:id="225" w:author="Link, Timothy (tlink@uidaho.edu)" w:date="2017-04-03T14:39:00Z">
                        <w:r w:rsidRPr="008E1BF0">
                          <w:rPr>
                            <w:rFonts w:eastAsia="Times New Roman" w:cs="Times New Roman"/>
                            <w:sz w:val="24"/>
                            <w:szCs w:val="24"/>
                            <w:rPrChange w:id="226" w:author="Link, Timothy (tlink@uidaho.edu)" w:date="2017-04-03T14:39:00Z">
                              <w:rPr>
                                <w:rFonts w:eastAsia="Times New Roman" w:cs="Times New Roman"/>
                                <w:sz w:val="24"/>
                                <w:szCs w:val="24"/>
                                <w:highlight w:val="yellow"/>
                              </w:rPr>
                            </w:rPrChange>
                          </w:rPr>
                          <w:t>3</w:t>
                        </w:r>
                      </w:ins>
                      <w:del w:id="227" w:author="Link, Timothy (tlink@uidaho.edu)" w:date="2017-04-03T14:39:00Z">
                        <w:r w:rsidRPr="008E1BF0" w:rsidDel="008E1BF0">
                          <w:rPr>
                            <w:rFonts w:eastAsia="Times New Roman" w:cs="Times New Roman"/>
                            <w:sz w:val="24"/>
                            <w:szCs w:val="24"/>
                            <w:rPrChange w:id="228" w:author="Link, Timothy (tlink@uidaho.edu)" w:date="2017-04-03T14:39:00Z">
                              <w:rPr>
                                <w:rFonts w:eastAsia="Times New Roman" w:cs="Times New Roman"/>
                                <w:sz w:val="24"/>
                                <w:szCs w:val="24"/>
                                <w:highlight w:val="yellow"/>
                              </w:rPr>
                            </w:rPrChange>
                          </w:rPr>
                          <w:delText>1</w:delText>
                        </w:r>
                      </w:del>
                      <w:r w:rsidRPr="008E1BF0">
                        <w:rPr>
                          <w:rFonts w:eastAsia="Times New Roman" w:cs="Times New Roman"/>
                          <w:sz w:val="24"/>
                          <w:szCs w:val="24"/>
                          <w:rPrChange w:id="229" w:author="Link, Timothy (tlink@uidaho.edu)" w:date="2017-04-03T14:39:00Z">
                            <w:rPr>
                              <w:rFonts w:eastAsia="Times New Roman" w:cs="Times New Roman"/>
                              <w:sz w:val="24"/>
                              <w:szCs w:val="24"/>
                              <w:highlight w:val="yellow"/>
                            </w:rPr>
                          </w:rPrChange>
                        </w:rPr>
                        <w:t>.</w:t>
                      </w:r>
                      <w:proofErr w:type="gramEnd"/>
                      <w:r w:rsidRPr="00080D8F">
                        <w:rPr>
                          <w:rFonts w:eastAsia="Times New Roman" w:cs="Times New Roman"/>
                          <w:sz w:val="24"/>
                          <w:szCs w:val="24"/>
                        </w:rPr>
                        <w:t xml:space="preserve"> Average monthly temperature increases (error bars denote one standard</w:t>
                      </w:r>
                      <w:r w:rsidRPr="00080D8F">
                        <w:rPr>
                          <w:rFonts w:eastAsia="Times New Roman" w:cs="Times New Roman"/>
                          <w:sz w:val="24"/>
                          <w:szCs w:val="24"/>
                        </w:rPr>
                        <w:annotationRef/>
                      </w:r>
                      <w:r w:rsidRPr="00080D8F">
                        <w:rPr>
                          <w:rFonts w:eastAsia="Times New Roman" w:cs="Times New Roman"/>
                          <w:sz w:val="24"/>
                          <w:szCs w:val="24"/>
                        </w:rPr>
                        <w:t xml:space="preserve"> deviation, n=20) from historic (1985-2005) and mid-century (2046-2065) projections obtained from 20 GCMs used in the Multivariate Adaptive Constructed Analog (MACA) downscaling method. Average monthly temperature increases were applied to measured </w:t>
                      </w:r>
                      <w:proofErr w:type="spellStart"/>
                      <w:r w:rsidRPr="00080D8F">
                        <w:rPr>
                          <w:rFonts w:eastAsia="Times New Roman" w:cs="Times New Roman"/>
                          <w:i/>
                          <w:sz w:val="24"/>
                          <w:szCs w:val="24"/>
                        </w:rPr>
                        <w:t>T</w:t>
                      </w:r>
                      <w:r w:rsidRPr="00080D8F">
                        <w:rPr>
                          <w:rFonts w:eastAsia="Times New Roman" w:cs="Times New Roman"/>
                          <w:i/>
                          <w:sz w:val="24"/>
                          <w:szCs w:val="24"/>
                          <w:vertAlign w:val="subscript"/>
                        </w:rPr>
                        <w:t>max</w:t>
                      </w:r>
                      <w:proofErr w:type="spellEnd"/>
                      <w:r w:rsidRPr="00080D8F">
                        <w:rPr>
                          <w:rFonts w:eastAsia="Times New Roman" w:cs="Times New Roman"/>
                          <w:sz w:val="24"/>
                          <w:szCs w:val="24"/>
                        </w:rPr>
                        <w:t xml:space="preserve"> and </w:t>
                      </w:r>
                      <w:proofErr w:type="spellStart"/>
                      <w:r w:rsidRPr="00080D8F">
                        <w:rPr>
                          <w:rFonts w:eastAsia="Times New Roman" w:cs="Times New Roman"/>
                          <w:i/>
                          <w:sz w:val="24"/>
                          <w:szCs w:val="24"/>
                        </w:rPr>
                        <w:t>T</w:t>
                      </w:r>
                      <w:r w:rsidRPr="00080D8F">
                        <w:rPr>
                          <w:rFonts w:eastAsia="Times New Roman" w:cs="Times New Roman"/>
                          <w:i/>
                          <w:sz w:val="24"/>
                          <w:szCs w:val="24"/>
                          <w:vertAlign w:val="subscript"/>
                        </w:rPr>
                        <w:t>min</w:t>
                      </w:r>
                      <w:proofErr w:type="spellEnd"/>
                      <w:r w:rsidRPr="00080D8F">
                        <w:rPr>
                          <w:rFonts w:eastAsia="Times New Roman" w:cs="Times New Roman"/>
                          <w:i/>
                          <w:sz w:val="24"/>
                          <w:szCs w:val="24"/>
                        </w:rPr>
                        <w:t xml:space="preserve"> </w:t>
                      </w:r>
                      <w:r w:rsidRPr="00080D8F">
                        <w:rPr>
                          <w:rFonts w:eastAsia="Times New Roman" w:cs="Times New Roman"/>
                          <w:sz w:val="24"/>
                          <w:szCs w:val="24"/>
                        </w:rPr>
                        <w:t>at each site to create warming scenarios representative of mid-century conditions.</w:t>
                      </w:r>
                    </w:p>
                  </w:txbxContent>
                </v:textbox>
                <w10:anchorlock/>
              </v:shape>
            </w:pict>
          </mc:Fallback>
        </mc:AlternateContent>
      </w:r>
    </w:p>
    <w:p w14:paraId="6E030F42" w14:textId="77777777" w:rsidR="00170D23" w:rsidRPr="003671C7" w:rsidRDefault="00170D23" w:rsidP="003671C7">
      <w:pPr>
        <w:tabs>
          <w:tab w:val="left" w:pos="432"/>
        </w:tabs>
        <w:spacing w:line="240" w:lineRule="auto"/>
        <w:contextualSpacing/>
        <w:rPr>
          <w:sz w:val="24"/>
          <w:szCs w:val="24"/>
        </w:rPr>
      </w:pPr>
    </w:p>
    <w:p w14:paraId="066D5862"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w:lastRenderedPageBreak/>
        <mc:AlternateContent>
          <mc:Choice Requires="wps">
            <w:drawing>
              <wp:inline distT="0" distB="0" distL="0" distR="0" wp14:anchorId="4E1C7FAF" wp14:editId="365B2CD3">
                <wp:extent cx="5943600" cy="5600700"/>
                <wp:effectExtent l="0" t="0" r="19050" b="19050"/>
                <wp:docPr id="36" name="Text Box 36"/>
                <wp:cNvGraphicFramePr/>
                <a:graphic xmlns:a="http://schemas.openxmlformats.org/drawingml/2006/main">
                  <a:graphicData uri="http://schemas.microsoft.com/office/word/2010/wordprocessingShape">
                    <wps:wsp>
                      <wps:cNvSpPr txBox="1"/>
                      <wps:spPr>
                        <a:xfrm>
                          <a:off x="0" y="0"/>
                          <a:ext cx="5943600" cy="56007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3BAE727" w14:textId="77777777" w:rsidR="00E00459" w:rsidRPr="00E84E14" w:rsidRDefault="00E00459" w:rsidP="00170D23">
                            <w:pPr>
                              <w:rPr>
                                <w:rFonts w:ascii="Helvetica" w:hAnsi="Helvetica" w:cs="Times New Roman"/>
                              </w:rPr>
                            </w:pPr>
                          </w:p>
                          <w:p w14:paraId="34426B68" w14:textId="77777777" w:rsidR="00E00459" w:rsidRPr="00EE2C61" w:rsidRDefault="00E00459" w:rsidP="00170D23">
                            <w:pPr>
                              <w:jc w:val="center"/>
                              <w:rPr>
                                <w:rFonts w:ascii="Times New Roman" w:hAnsi="Times New Roman" w:cs="Times New Roman"/>
                              </w:rPr>
                            </w:pPr>
                            <w:r>
                              <w:rPr>
                                <w:noProof/>
                              </w:rPr>
                              <w:drawing>
                                <wp:inline distT="0" distB="0" distL="0" distR="0" wp14:anchorId="26E7DCCE" wp14:editId="280E831C">
                                  <wp:extent cx="3802168" cy="4435863"/>
                                  <wp:effectExtent l="0" t="0" r="8255" b="9525"/>
                                  <wp:docPr id="61" name="Picture 61" descr="Figures/monthly_sno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monthly_snow.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1588" cy="4458520"/>
                                          </a:xfrm>
                                          <a:prstGeom prst="rect">
                                            <a:avLst/>
                                          </a:prstGeom>
                                          <a:noFill/>
                                          <a:ln>
                                            <a:noFill/>
                                          </a:ln>
                                        </pic:spPr>
                                      </pic:pic>
                                    </a:graphicData>
                                  </a:graphic>
                                </wp:inline>
                              </w:drawing>
                            </w:r>
                          </w:p>
                          <w:p w14:paraId="731F3D02" w14:textId="77777777" w:rsidR="00E00459" w:rsidRPr="00080D8F" w:rsidRDefault="00E00459" w:rsidP="00170D23">
                            <w:pPr>
                              <w:rPr>
                                <w:rFonts w:eastAsia="Times New Roman" w:cs="Times New Roman"/>
                                <w:sz w:val="24"/>
                                <w:szCs w:val="24"/>
                              </w:rPr>
                            </w:pPr>
                            <w:proofErr w:type="gramStart"/>
                            <w:r w:rsidRPr="008E1BF0">
                              <w:rPr>
                                <w:rFonts w:eastAsia="Times New Roman" w:cs="Times New Roman"/>
                                <w:sz w:val="24"/>
                                <w:szCs w:val="24"/>
                                <w:rPrChange w:id="230" w:author="Link, Timothy (tlink@uidaho.edu)" w:date="2017-04-03T14:40:00Z">
                                  <w:rPr>
                                    <w:rFonts w:eastAsia="Times New Roman" w:cs="Times New Roman"/>
                                    <w:sz w:val="24"/>
                                    <w:szCs w:val="24"/>
                                    <w:highlight w:val="yellow"/>
                                  </w:rPr>
                                </w:rPrChange>
                              </w:rPr>
                              <w:t>Figure 6.1.</w:t>
                            </w:r>
                            <w:ins w:id="231" w:author="Link, Timothy (tlink@uidaho.edu)" w:date="2017-04-03T14:40:00Z">
                              <w:r w:rsidRPr="008E1BF0">
                                <w:rPr>
                                  <w:rFonts w:eastAsia="Times New Roman" w:cs="Times New Roman"/>
                                  <w:sz w:val="24"/>
                                  <w:szCs w:val="24"/>
                                  <w:rPrChange w:id="232" w:author="Link, Timothy (tlink@uidaho.edu)" w:date="2017-04-03T14:40:00Z">
                                    <w:rPr>
                                      <w:rFonts w:eastAsia="Times New Roman" w:cs="Times New Roman"/>
                                      <w:sz w:val="24"/>
                                      <w:szCs w:val="24"/>
                                      <w:highlight w:val="yellow"/>
                                    </w:rPr>
                                  </w:rPrChange>
                                </w:rPr>
                                <w:t>4</w:t>
                              </w:r>
                            </w:ins>
                            <w:del w:id="233" w:author="Link, Timothy (tlink@uidaho.edu)" w:date="2017-04-03T14:40:00Z">
                              <w:r w:rsidRPr="008E1BF0" w:rsidDel="008E1BF0">
                                <w:rPr>
                                  <w:rFonts w:eastAsia="Times New Roman" w:cs="Times New Roman"/>
                                  <w:sz w:val="24"/>
                                  <w:szCs w:val="24"/>
                                  <w:rPrChange w:id="234" w:author="Link, Timothy (tlink@uidaho.edu)" w:date="2017-04-03T14:40:00Z">
                                    <w:rPr>
                                      <w:rFonts w:eastAsia="Times New Roman" w:cs="Times New Roman"/>
                                      <w:sz w:val="24"/>
                                      <w:szCs w:val="24"/>
                                      <w:highlight w:val="yellow"/>
                                    </w:rPr>
                                  </w:rPrChange>
                                </w:rPr>
                                <w:delText>1</w:delText>
                              </w:r>
                            </w:del>
                            <w:r w:rsidRPr="008E1BF0">
                              <w:rPr>
                                <w:rFonts w:eastAsia="Times New Roman" w:cs="Times New Roman"/>
                                <w:sz w:val="24"/>
                                <w:szCs w:val="24"/>
                                <w:rPrChange w:id="235" w:author="Link, Timothy (tlink@uidaho.edu)" w:date="2017-04-03T14:40:00Z">
                                  <w:rPr>
                                    <w:rFonts w:eastAsia="Times New Roman" w:cs="Times New Roman"/>
                                    <w:sz w:val="24"/>
                                    <w:szCs w:val="24"/>
                                    <w:highlight w:val="yellow"/>
                                  </w:rPr>
                                </w:rPrChange>
                              </w:rPr>
                              <w:t>.</w:t>
                            </w:r>
                            <w:proofErr w:type="gramEnd"/>
                            <w:r w:rsidRPr="00080D8F">
                              <w:rPr>
                                <w:rFonts w:eastAsia="Times New Roman" w:cs="Times New Roman"/>
                                <w:sz w:val="24"/>
                                <w:szCs w:val="24"/>
                              </w:rPr>
                              <w:t xml:space="preserve"> Average monthly redistributed snow water held in drifts at Sheep Creek (SC), Reynolds Mountain east (RME), and Johnston Draw (JDW). Error bars indicate standard deviations (n= 20 simulation years at SC and RME, n= 13 simulation years at JDW).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34" type="#_x0000_t202" style="width:468pt;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Ou1jQIAAJQFAAAOAAAAZHJzL2Uyb0RvYy54bWysVEtPGzEQvlfqf7B8L5tAkkLEBqUgqkoI&#10;UKHi7HhtsqrX49pOsumv72dvNkSUC1Uvu+OZb96P84u2MWytfKjJlnx4NOBMWUlVbZ9L/uPx+tMp&#10;ZyEKWwlDVpV8qwK/mH38cL5xU3VMSzKV8gxGbJhuXMmXMbppUQS5VI0IR+SUhVCTb0TE0z8XlRcb&#10;WG9McTwYTIoN+cp5kioEcK86IZ9l+1orGe+0DioyU3LEFvPX5+8ifYvZuZg+e+GWtdyFIf4hikbU&#10;Fk73pq5EFGzl679MNbX0FEjHI0lNQVrXUuUckM1w8Cqbh6VwKueC4gS3L1P4f2bl7fres7oq+cmE&#10;Mysa9OhRtZF9oZaBhfpsXJgC9uAAjC346HPPD2CmtFvtm/RHQgxyVHq7r26yJsEcn41OJgOIJGRj&#10;UJ/xgP3iRd35EL8qalgiSu7RvlxVsb4JsYP2kOTN0nVtTG6hsWxT8snJeJAVApm6SsIEy8OkLo1n&#10;a4ExiG0OH24PUHgZm8AqD83OXUq9SzFTcWtUwhj7XWkULWf6hgchpbKx95LRCaURz3sUd/iXqN6j&#10;3OUBjeyZbNwrN7Ul31UpbdlLYaqffci6w6M3B3knMraLNk/LaT8BC6q2GAxP3WoFJ69rNO9GhHgv&#10;PHYJDcd9iHf4aENoEu0ozpbkf7/FT3iMOKScbbCbJQ+/VsIrzsw3i+E/G45GaZnzYzT+fIyHP5Qs&#10;DiV21VwS+j7EJXIykwkfTU9qT80Tzsg8eYVIWAnfGJSevIzdxcAZkmo+zyCsrxPxxj44mUynKqfR&#10;fGyfhHe7+Y0Y/Vvqt1hMX41xh02aluarSLrOM57q3FV1V3+sft6S3ZlKt+XwnVEvx3T2BwAA//8D&#10;AFBLAwQUAAYACAAAACEAg7sMd9wAAAAFAQAADwAAAGRycy9kb3ducmV2LnhtbEyPQUvDQBCF74L/&#10;YRnBm91YpcSYTdGAIpQekvbibZsdk9Dd2ZDdtvHfd/TSXh483vDeN/lyclYccQy9JwWPswQEUuNN&#10;T62C7ebjIQURoiajrSdU8IsBlsXtTa4z409U4bGOreASCplW0MU4ZFKGpkOnw8wPSJz9+NHpyHZs&#10;pRn1icudlfMkWUine+KFTg9Ydtjs64NTUO7Nu/ys0npVlc9o7Pp7vfkalLq/m95eQUSc4uUY/vAZ&#10;HQpm2vkDmSCsAn4k/itnL08LtjsFaTpPQBa5vKYvzgAAAP//AwBQSwECLQAUAAYACAAAACEAtoM4&#10;kv4AAADhAQAAEwAAAAAAAAAAAAAAAAAAAAAAW0NvbnRlbnRfVHlwZXNdLnhtbFBLAQItABQABgAI&#10;AAAAIQA4/SH/1gAAAJQBAAALAAAAAAAAAAAAAAAAAC8BAABfcmVscy8ucmVsc1BLAQItABQABgAI&#10;AAAAIQBLQOu1jQIAAJQFAAAOAAAAAAAAAAAAAAAAAC4CAABkcnMvZTJvRG9jLnhtbFBLAQItABQA&#10;BgAIAAAAIQCDuwx33AAAAAUBAAAPAAAAAAAAAAAAAAAAAOcEAABkcnMvZG93bnJldi54bWxQSwUG&#10;AAAAAAQABADzAAAA8AUAAAAA&#10;" filled="f" strokecolor="black [3213]" strokeweight=".5pt">
                <v:textbox>
                  <w:txbxContent>
                    <w:p w14:paraId="03BAE727" w14:textId="77777777" w:rsidR="00E00459" w:rsidRPr="00E84E14" w:rsidRDefault="00E00459" w:rsidP="00170D23">
                      <w:pPr>
                        <w:rPr>
                          <w:rFonts w:ascii="Helvetica" w:hAnsi="Helvetica" w:cs="Times New Roman"/>
                        </w:rPr>
                      </w:pPr>
                    </w:p>
                    <w:p w14:paraId="34426B68" w14:textId="77777777" w:rsidR="00E00459" w:rsidRPr="00EE2C61" w:rsidRDefault="00E00459" w:rsidP="00170D23">
                      <w:pPr>
                        <w:jc w:val="center"/>
                        <w:rPr>
                          <w:rFonts w:ascii="Times New Roman" w:hAnsi="Times New Roman" w:cs="Times New Roman"/>
                        </w:rPr>
                      </w:pPr>
                      <w:r>
                        <w:rPr>
                          <w:noProof/>
                        </w:rPr>
                        <w:drawing>
                          <wp:inline distT="0" distB="0" distL="0" distR="0" wp14:anchorId="26E7DCCE" wp14:editId="280E831C">
                            <wp:extent cx="3802168" cy="4435863"/>
                            <wp:effectExtent l="0" t="0" r="8255" b="9525"/>
                            <wp:docPr id="61" name="Picture 61" descr="Figures/monthly_sno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monthly_snow.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1588" cy="4458520"/>
                                    </a:xfrm>
                                    <a:prstGeom prst="rect">
                                      <a:avLst/>
                                    </a:prstGeom>
                                    <a:noFill/>
                                    <a:ln>
                                      <a:noFill/>
                                    </a:ln>
                                  </pic:spPr>
                                </pic:pic>
                              </a:graphicData>
                            </a:graphic>
                          </wp:inline>
                        </w:drawing>
                      </w:r>
                    </w:p>
                    <w:p w14:paraId="731F3D02" w14:textId="77777777" w:rsidR="00E00459" w:rsidRPr="00080D8F" w:rsidRDefault="00E00459" w:rsidP="00170D23">
                      <w:pPr>
                        <w:rPr>
                          <w:rFonts w:eastAsia="Times New Roman" w:cs="Times New Roman"/>
                          <w:sz w:val="24"/>
                          <w:szCs w:val="24"/>
                        </w:rPr>
                      </w:pPr>
                      <w:proofErr w:type="gramStart"/>
                      <w:r w:rsidRPr="008E1BF0">
                        <w:rPr>
                          <w:rFonts w:eastAsia="Times New Roman" w:cs="Times New Roman"/>
                          <w:sz w:val="24"/>
                          <w:szCs w:val="24"/>
                          <w:rPrChange w:id="236" w:author="Link, Timothy (tlink@uidaho.edu)" w:date="2017-04-03T14:40:00Z">
                            <w:rPr>
                              <w:rFonts w:eastAsia="Times New Roman" w:cs="Times New Roman"/>
                              <w:sz w:val="24"/>
                              <w:szCs w:val="24"/>
                              <w:highlight w:val="yellow"/>
                            </w:rPr>
                          </w:rPrChange>
                        </w:rPr>
                        <w:t>Figure 6.1.</w:t>
                      </w:r>
                      <w:ins w:id="237" w:author="Link, Timothy (tlink@uidaho.edu)" w:date="2017-04-03T14:40:00Z">
                        <w:r w:rsidRPr="008E1BF0">
                          <w:rPr>
                            <w:rFonts w:eastAsia="Times New Roman" w:cs="Times New Roman"/>
                            <w:sz w:val="24"/>
                            <w:szCs w:val="24"/>
                            <w:rPrChange w:id="238" w:author="Link, Timothy (tlink@uidaho.edu)" w:date="2017-04-03T14:40:00Z">
                              <w:rPr>
                                <w:rFonts w:eastAsia="Times New Roman" w:cs="Times New Roman"/>
                                <w:sz w:val="24"/>
                                <w:szCs w:val="24"/>
                                <w:highlight w:val="yellow"/>
                              </w:rPr>
                            </w:rPrChange>
                          </w:rPr>
                          <w:t>4</w:t>
                        </w:r>
                      </w:ins>
                      <w:del w:id="239" w:author="Link, Timothy (tlink@uidaho.edu)" w:date="2017-04-03T14:40:00Z">
                        <w:r w:rsidRPr="008E1BF0" w:rsidDel="008E1BF0">
                          <w:rPr>
                            <w:rFonts w:eastAsia="Times New Roman" w:cs="Times New Roman"/>
                            <w:sz w:val="24"/>
                            <w:szCs w:val="24"/>
                            <w:rPrChange w:id="240" w:author="Link, Timothy (tlink@uidaho.edu)" w:date="2017-04-03T14:40:00Z">
                              <w:rPr>
                                <w:rFonts w:eastAsia="Times New Roman" w:cs="Times New Roman"/>
                                <w:sz w:val="24"/>
                                <w:szCs w:val="24"/>
                                <w:highlight w:val="yellow"/>
                              </w:rPr>
                            </w:rPrChange>
                          </w:rPr>
                          <w:delText>1</w:delText>
                        </w:r>
                      </w:del>
                      <w:r w:rsidRPr="008E1BF0">
                        <w:rPr>
                          <w:rFonts w:eastAsia="Times New Roman" w:cs="Times New Roman"/>
                          <w:sz w:val="24"/>
                          <w:szCs w:val="24"/>
                          <w:rPrChange w:id="241" w:author="Link, Timothy (tlink@uidaho.edu)" w:date="2017-04-03T14:40:00Z">
                            <w:rPr>
                              <w:rFonts w:eastAsia="Times New Roman" w:cs="Times New Roman"/>
                              <w:sz w:val="24"/>
                              <w:szCs w:val="24"/>
                              <w:highlight w:val="yellow"/>
                            </w:rPr>
                          </w:rPrChange>
                        </w:rPr>
                        <w:t>.</w:t>
                      </w:r>
                      <w:proofErr w:type="gramEnd"/>
                      <w:r w:rsidRPr="00080D8F">
                        <w:rPr>
                          <w:rFonts w:eastAsia="Times New Roman" w:cs="Times New Roman"/>
                          <w:sz w:val="24"/>
                          <w:szCs w:val="24"/>
                        </w:rPr>
                        <w:t xml:space="preserve"> Average monthly redistributed snow water held in drifts at Sheep Creek (SC), Reynolds Mountain east (RME), and Johnston Draw (JDW). Error bars indicate standard deviations (n= 20 simulation years at SC and RME, n= 13 simulation years at JDW).</w:t>
                      </w:r>
                    </w:p>
                  </w:txbxContent>
                </v:textbox>
                <w10:anchorlock/>
              </v:shape>
            </w:pict>
          </mc:Fallback>
        </mc:AlternateContent>
      </w:r>
    </w:p>
    <w:p w14:paraId="2BE44F64" w14:textId="77777777" w:rsidR="00170D23" w:rsidRPr="003671C7" w:rsidRDefault="00170D23" w:rsidP="003671C7">
      <w:pPr>
        <w:tabs>
          <w:tab w:val="left" w:pos="432"/>
        </w:tabs>
        <w:spacing w:line="240" w:lineRule="auto"/>
        <w:contextualSpacing/>
        <w:rPr>
          <w:sz w:val="24"/>
          <w:szCs w:val="24"/>
        </w:rPr>
      </w:pPr>
    </w:p>
    <w:p w14:paraId="70C6741C" w14:textId="77777777" w:rsidR="00170D23" w:rsidRPr="000B6226" w:rsidRDefault="00170D23" w:rsidP="00056988">
      <w:pPr>
        <w:tabs>
          <w:tab w:val="left" w:pos="432"/>
        </w:tabs>
        <w:spacing w:line="240" w:lineRule="auto"/>
        <w:contextualSpacing/>
        <w:outlineLvl w:val="0"/>
        <w:rPr>
          <w:i/>
          <w:sz w:val="24"/>
          <w:szCs w:val="24"/>
        </w:rPr>
      </w:pPr>
      <w:r w:rsidRPr="003671C7">
        <w:rPr>
          <w:sz w:val="24"/>
          <w:szCs w:val="24"/>
        </w:rPr>
        <w:t xml:space="preserve">6.1.4 </w:t>
      </w:r>
      <w:r w:rsidRPr="000B6226">
        <w:rPr>
          <w:i/>
          <w:sz w:val="24"/>
          <w:szCs w:val="24"/>
        </w:rPr>
        <w:t>Climate change impacts on Mid-21</w:t>
      </w:r>
      <w:r w:rsidRPr="000B6226">
        <w:rPr>
          <w:i/>
          <w:sz w:val="24"/>
          <w:szCs w:val="24"/>
          <w:vertAlign w:val="superscript"/>
        </w:rPr>
        <w:t>st</w:t>
      </w:r>
      <w:r w:rsidRPr="000B6226">
        <w:rPr>
          <w:i/>
          <w:sz w:val="24"/>
          <w:szCs w:val="24"/>
        </w:rPr>
        <w:t xml:space="preserve"> century NPP</w:t>
      </w:r>
    </w:p>
    <w:p w14:paraId="08614CA3"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 xml:space="preserve">At warmer, mid-elevation sites, average annual NPP rates across simulation treatments decreased under mid-century conditions (15% and 12% at SC and JDW respectively, </w:t>
      </w:r>
      <w:r w:rsidR="00170D23" w:rsidRPr="00B140B5">
        <w:rPr>
          <w:sz w:val="24"/>
          <w:szCs w:val="24"/>
          <w:rPrChange w:id="242" w:author="Link, Timothy (tlink@uidaho.edu)" w:date="2017-04-03T14:46:00Z">
            <w:rPr>
              <w:sz w:val="24"/>
              <w:szCs w:val="24"/>
              <w:highlight w:val="yellow"/>
            </w:rPr>
          </w:rPrChange>
        </w:rPr>
        <w:t>Figure 6</w:t>
      </w:r>
      <w:ins w:id="243" w:author="Link, Timothy (tlink@uidaho.edu)" w:date="2017-04-03T14:45:00Z">
        <w:r w:rsidR="00B140B5" w:rsidRPr="00B140B5">
          <w:rPr>
            <w:sz w:val="24"/>
            <w:szCs w:val="24"/>
            <w:rPrChange w:id="244" w:author="Link, Timothy (tlink@uidaho.edu)" w:date="2017-04-03T14:46:00Z">
              <w:rPr>
                <w:sz w:val="24"/>
                <w:szCs w:val="24"/>
                <w:highlight w:val="yellow"/>
              </w:rPr>
            </w:rPrChange>
          </w:rPr>
          <w:t>.1.5</w:t>
        </w:r>
      </w:ins>
      <w:r w:rsidR="00170D23" w:rsidRPr="00B140B5">
        <w:rPr>
          <w:sz w:val="24"/>
          <w:szCs w:val="24"/>
          <w:rPrChange w:id="245" w:author="Link, Timothy (tlink@uidaho.edu)" w:date="2017-04-03T14:46:00Z">
            <w:rPr>
              <w:sz w:val="24"/>
              <w:szCs w:val="24"/>
              <w:highlight w:val="yellow"/>
            </w:rPr>
          </w:rPrChange>
        </w:rPr>
        <w:t xml:space="preserve">, Table </w:t>
      </w:r>
      <w:ins w:id="246" w:author="Link, Timothy (tlink@uidaho.edu)" w:date="2017-04-03T14:46:00Z">
        <w:r w:rsidR="00B140B5" w:rsidRPr="00B140B5">
          <w:rPr>
            <w:sz w:val="24"/>
            <w:szCs w:val="24"/>
            <w:rPrChange w:id="247" w:author="Link, Timothy (tlink@uidaho.edu)" w:date="2017-04-03T14:46:00Z">
              <w:rPr>
                <w:sz w:val="24"/>
                <w:szCs w:val="24"/>
                <w:highlight w:val="yellow"/>
              </w:rPr>
            </w:rPrChange>
          </w:rPr>
          <w:t>5.1.</w:t>
        </w:r>
      </w:ins>
      <w:r w:rsidR="00170D23" w:rsidRPr="00B140B5">
        <w:rPr>
          <w:sz w:val="24"/>
          <w:szCs w:val="24"/>
          <w:rPrChange w:id="248" w:author="Link, Timothy (tlink@uidaho.edu)" w:date="2017-04-03T14:46:00Z">
            <w:rPr>
              <w:sz w:val="24"/>
              <w:szCs w:val="24"/>
              <w:highlight w:val="yellow"/>
            </w:rPr>
          </w:rPrChange>
        </w:rPr>
        <w:t>2</w:t>
      </w:r>
      <w:r w:rsidR="00170D23" w:rsidRPr="003671C7">
        <w:rPr>
          <w:sz w:val="24"/>
          <w:szCs w:val="24"/>
        </w:rPr>
        <w:t xml:space="preserve">). </w:t>
      </w:r>
      <w:proofErr w:type="gramStart"/>
      <w:r w:rsidR="00170D23" w:rsidRPr="003671C7">
        <w:rPr>
          <w:sz w:val="24"/>
          <w:szCs w:val="24"/>
        </w:rPr>
        <w:t>However, compared to JDW, where NPP was consistently lower by mid-century, the response of NPP to warming at SC showed more variability.</w:t>
      </w:r>
      <w:proofErr w:type="gramEnd"/>
      <w:r w:rsidR="00170D23" w:rsidRPr="003671C7">
        <w:rPr>
          <w:sz w:val="24"/>
          <w:szCs w:val="24"/>
        </w:rPr>
        <w:t xml:space="preserve"> At SC, mid-century NPP rates could either match those under historical conditions or be decreased by over 25% for certain years (e.g., 2015/2065, </w:t>
      </w:r>
      <w:r w:rsidR="00170D23" w:rsidRPr="00923DA4">
        <w:rPr>
          <w:sz w:val="24"/>
          <w:szCs w:val="24"/>
          <w:rPrChange w:id="249" w:author="Link, Timothy (tlink@uidaho.edu)" w:date="2017-04-03T15:11:00Z">
            <w:rPr>
              <w:sz w:val="24"/>
              <w:szCs w:val="24"/>
              <w:highlight w:val="yellow"/>
            </w:rPr>
          </w:rPrChange>
        </w:rPr>
        <w:t xml:space="preserve">Figure </w:t>
      </w:r>
      <w:del w:id="250" w:author="Link, Timothy (tlink@uidaho.edu)" w:date="2017-04-03T15:11:00Z">
        <w:r w:rsidR="00170D23" w:rsidRPr="00923DA4" w:rsidDel="00923DA4">
          <w:rPr>
            <w:sz w:val="24"/>
            <w:szCs w:val="24"/>
            <w:rPrChange w:id="251" w:author="Link, Timothy (tlink@uidaho.edu)" w:date="2017-04-03T15:11:00Z">
              <w:rPr>
                <w:sz w:val="24"/>
                <w:szCs w:val="24"/>
                <w:highlight w:val="yellow"/>
              </w:rPr>
            </w:rPrChange>
          </w:rPr>
          <w:delText>7</w:delText>
        </w:r>
      </w:del>
      <w:ins w:id="252" w:author="Link, Timothy (tlink@uidaho.edu)" w:date="2017-04-03T15:11:00Z">
        <w:r w:rsidR="00923DA4" w:rsidRPr="00923DA4">
          <w:rPr>
            <w:sz w:val="24"/>
            <w:szCs w:val="24"/>
          </w:rPr>
          <w:t>6.1</w:t>
        </w:r>
        <w:r w:rsidR="00923DA4">
          <w:rPr>
            <w:sz w:val="24"/>
            <w:szCs w:val="24"/>
          </w:rPr>
          <w:t>.</w:t>
        </w:r>
        <w:r w:rsidR="00923DA4" w:rsidRPr="00923DA4">
          <w:rPr>
            <w:sz w:val="24"/>
            <w:szCs w:val="24"/>
          </w:rPr>
          <w:t>6</w:t>
        </w:r>
      </w:ins>
      <w:r w:rsidR="00170D23" w:rsidRPr="003671C7">
        <w:rPr>
          <w:sz w:val="24"/>
          <w:szCs w:val="24"/>
        </w:rPr>
        <w:t>). Unlike the warmer and drier mid-elevation sites, RME showed the opposite response, where mid-century NPP tended to remain at or increase from historic levels for most simulation years (average of 4.5 % increase across simulation period</w:t>
      </w:r>
      <w:r w:rsidR="00170D23" w:rsidRPr="00923DA4">
        <w:rPr>
          <w:sz w:val="24"/>
          <w:szCs w:val="24"/>
        </w:rPr>
        <w:t xml:space="preserve">, </w:t>
      </w:r>
      <w:r w:rsidR="00170D23" w:rsidRPr="00923DA4">
        <w:rPr>
          <w:sz w:val="24"/>
          <w:szCs w:val="24"/>
          <w:rPrChange w:id="253" w:author="Link, Timothy (tlink@uidaho.edu)" w:date="2017-04-03T15:12:00Z">
            <w:rPr>
              <w:sz w:val="24"/>
              <w:szCs w:val="24"/>
              <w:highlight w:val="yellow"/>
            </w:rPr>
          </w:rPrChange>
        </w:rPr>
        <w:t>Figure 6</w:t>
      </w:r>
      <w:ins w:id="254" w:author="Link, Timothy (tlink@uidaho.edu)" w:date="2017-04-03T15:11:00Z">
        <w:r w:rsidR="00923DA4" w:rsidRPr="00923DA4">
          <w:rPr>
            <w:sz w:val="24"/>
            <w:szCs w:val="24"/>
            <w:rPrChange w:id="255" w:author="Link, Timothy (tlink@uidaho.edu)" w:date="2017-04-03T15:12:00Z">
              <w:rPr>
                <w:sz w:val="24"/>
                <w:szCs w:val="24"/>
                <w:highlight w:val="yellow"/>
              </w:rPr>
            </w:rPrChange>
          </w:rPr>
          <w:t>.1.5</w:t>
        </w:r>
      </w:ins>
      <w:r w:rsidR="00170D23" w:rsidRPr="00923DA4">
        <w:rPr>
          <w:sz w:val="24"/>
          <w:szCs w:val="24"/>
          <w:rPrChange w:id="256" w:author="Link, Timothy (tlink@uidaho.edu)" w:date="2017-04-03T15:12:00Z">
            <w:rPr>
              <w:sz w:val="24"/>
              <w:szCs w:val="24"/>
              <w:highlight w:val="yellow"/>
            </w:rPr>
          </w:rPrChange>
        </w:rPr>
        <w:t xml:space="preserve">, Table </w:t>
      </w:r>
      <w:ins w:id="257" w:author="Link, Timothy (tlink@uidaho.edu)" w:date="2017-04-03T15:11:00Z">
        <w:r w:rsidR="00923DA4" w:rsidRPr="00923DA4">
          <w:rPr>
            <w:sz w:val="24"/>
            <w:szCs w:val="24"/>
            <w:rPrChange w:id="258" w:author="Link, Timothy (tlink@uidaho.edu)" w:date="2017-04-03T15:12:00Z">
              <w:rPr>
                <w:sz w:val="24"/>
                <w:szCs w:val="24"/>
                <w:highlight w:val="yellow"/>
              </w:rPr>
            </w:rPrChange>
          </w:rPr>
          <w:t>5.1.</w:t>
        </w:r>
      </w:ins>
      <w:r w:rsidR="00170D23" w:rsidRPr="00923DA4">
        <w:rPr>
          <w:sz w:val="24"/>
          <w:szCs w:val="24"/>
          <w:rPrChange w:id="259" w:author="Link, Timothy (tlink@uidaho.edu)" w:date="2017-04-03T15:12:00Z">
            <w:rPr>
              <w:sz w:val="24"/>
              <w:szCs w:val="24"/>
              <w:highlight w:val="yellow"/>
            </w:rPr>
          </w:rPrChange>
        </w:rPr>
        <w:t>2</w:t>
      </w:r>
      <w:r w:rsidR="00170D23" w:rsidRPr="003671C7">
        <w:rPr>
          <w:sz w:val="24"/>
          <w:szCs w:val="24"/>
        </w:rPr>
        <w:t>).</w:t>
      </w:r>
    </w:p>
    <w:p w14:paraId="17C5C370"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w:lastRenderedPageBreak/>
        <mc:AlternateContent>
          <mc:Choice Requires="wps">
            <w:drawing>
              <wp:inline distT="0" distB="0" distL="0" distR="0" wp14:anchorId="62D362BB" wp14:editId="627F9618">
                <wp:extent cx="5943600" cy="4917440"/>
                <wp:effectExtent l="0" t="0" r="25400" b="35560"/>
                <wp:docPr id="4" name="Text Box 4"/>
                <wp:cNvGraphicFramePr/>
                <a:graphic xmlns:a="http://schemas.openxmlformats.org/drawingml/2006/main">
                  <a:graphicData uri="http://schemas.microsoft.com/office/word/2010/wordprocessingShape">
                    <wps:wsp>
                      <wps:cNvSpPr txBox="1"/>
                      <wps:spPr>
                        <a:xfrm>
                          <a:off x="0" y="0"/>
                          <a:ext cx="5943600" cy="49174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F72767B" w14:textId="77777777" w:rsidR="00E00459" w:rsidRPr="00E84E14" w:rsidRDefault="00E00459" w:rsidP="00170D23">
                            <w:pPr>
                              <w:rPr>
                                <w:rFonts w:ascii="Helvetica" w:hAnsi="Helvetica" w:cs="Times New Roman"/>
                              </w:rPr>
                            </w:pPr>
                          </w:p>
                          <w:p w14:paraId="45383CED" w14:textId="77777777" w:rsidR="00E00459" w:rsidRPr="00EE2C61" w:rsidRDefault="00E00459" w:rsidP="00170D23">
                            <w:pPr>
                              <w:jc w:val="center"/>
                              <w:rPr>
                                <w:rFonts w:ascii="Times New Roman" w:hAnsi="Times New Roman" w:cs="Times New Roman"/>
                              </w:rPr>
                            </w:pPr>
                            <w:r w:rsidRPr="00883FD6">
                              <w:rPr>
                                <w:rFonts w:ascii="Cambria" w:hAnsi="Cambria"/>
                                <w:noProof/>
                              </w:rPr>
                              <w:drawing>
                                <wp:inline distT="0" distB="0" distL="0" distR="0" wp14:anchorId="4FC88C75" wp14:editId="5BC142B0">
                                  <wp:extent cx="4301702" cy="3689407"/>
                                  <wp:effectExtent l="0" t="0" r="0" b="0"/>
                                  <wp:docPr id="62" name="Picture 62" descr="npp_an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pp_ann.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3493" cy="3708096"/>
                                          </a:xfrm>
                                          <a:prstGeom prst="rect">
                                            <a:avLst/>
                                          </a:prstGeom>
                                          <a:noFill/>
                                          <a:ln>
                                            <a:noFill/>
                                          </a:ln>
                                        </pic:spPr>
                                      </pic:pic>
                                    </a:graphicData>
                                  </a:graphic>
                                </wp:inline>
                              </w:drawing>
                            </w:r>
                          </w:p>
                          <w:p w14:paraId="19862DB0" w14:textId="77777777" w:rsidR="00E00459" w:rsidRPr="00080D8F" w:rsidRDefault="00E00459" w:rsidP="00170D23">
                            <w:pPr>
                              <w:rPr>
                                <w:rFonts w:eastAsia="Times New Roman" w:cs="Times New Roman"/>
                                <w:sz w:val="24"/>
                                <w:szCs w:val="24"/>
                              </w:rPr>
                            </w:pPr>
                            <w:proofErr w:type="gramStart"/>
                            <w:r w:rsidRPr="00080D8F">
                              <w:rPr>
                                <w:rFonts w:eastAsia="Times New Roman" w:cs="Times New Roman"/>
                                <w:sz w:val="24"/>
                                <w:szCs w:val="24"/>
                              </w:rPr>
                              <w:t>Figure 6.1.</w:t>
                            </w:r>
                            <w:proofErr w:type="gramEnd"/>
                            <w:del w:id="260" w:author="Link, Timothy (tlink@uidaho.edu)" w:date="2017-04-03T14:41:00Z">
                              <w:r w:rsidRPr="00080D8F" w:rsidDel="008E1BF0">
                                <w:rPr>
                                  <w:rFonts w:eastAsia="Times New Roman" w:cs="Times New Roman"/>
                                  <w:sz w:val="24"/>
                                  <w:szCs w:val="24"/>
                                </w:rPr>
                                <w:delText>1</w:delText>
                              </w:r>
                            </w:del>
                            <w:ins w:id="261" w:author="Link, Timothy (tlink@uidaho.edu)" w:date="2017-04-03T14:41:00Z">
                              <w:r>
                                <w:rPr>
                                  <w:rFonts w:eastAsia="Times New Roman" w:cs="Times New Roman"/>
                                  <w:sz w:val="24"/>
                                  <w:szCs w:val="24"/>
                                </w:rPr>
                                <w:t>5</w:t>
                              </w:r>
                            </w:ins>
                            <w:r w:rsidRPr="00080D8F">
                              <w:rPr>
                                <w:rFonts w:eastAsia="Times New Roman" w:cs="Times New Roman"/>
                                <w:sz w:val="24"/>
                                <w:szCs w:val="24"/>
                              </w:rPr>
                              <w:t>. Annual net primary productivity (NPP) of Sheep Creek (SC), Reynolds Mountain East (RME), and Johnston Draw (JDW) simulated under historical and warmer mid-21</w:t>
                            </w:r>
                            <w:r w:rsidRPr="00080D8F">
                              <w:rPr>
                                <w:rFonts w:eastAsia="Times New Roman" w:cs="Times New Roman"/>
                                <w:sz w:val="24"/>
                                <w:szCs w:val="24"/>
                                <w:vertAlign w:val="superscript"/>
                              </w:rPr>
                              <w:t>st</w:t>
                            </w:r>
                            <w:r w:rsidRPr="00080D8F">
                              <w:rPr>
                                <w:rFonts w:eastAsia="Times New Roman" w:cs="Times New Roman"/>
                                <w:sz w:val="24"/>
                                <w:szCs w:val="24"/>
                              </w:rPr>
                              <w:t xml:space="preserve"> century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 o:spid="_x0000_s1035" type="#_x0000_t202" style="width:468pt;height:3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WOkAIAAJIFAAAOAAAAZHJzL2Uyb0RvYy54bWysVE1vGyEQvVfqf0Dc67WTTVJbWUduIleV&#10;oiRqUuWMWYhRgaGAvev++g7srm2luaTqZReYx3y8eczlVWs02QofFNiKTkZjSoTlUCv7UtEfT8tP&#10;nykJkdmaabCiojsR6NX844fLxs3ECaxB18ITdGLDrHEVXcfoZkUR+FoYFkbghEWjBG9YxK1/KWrP&#10;GvRudHEyHp8XDfjaeeAiBDy96Yx0nv1LKXi8lzKISHRFMbeYvz5/V+lbzC/Z7MUzt1a8T4P9QxaG&#10;KYtB965uWGRk49VfroziHgLIOOJgCpBScZFrwGom41fVPK6ZE7kWJCe4PU3h/7nld9sHT1Rd0ZIS&#10;ywy26Em0kXyBlpSJncaFGYIeHcJii8fY5eE84GEqupXepD+WQ9COPO/23CZnHA/PpuXp+RhNHG3l&#10;dHJRlpn94nDd+RC/CjAkLSrqsXmZU7a9DRFTQegASdEsLJXWuYHakqai56dn43whgFZ1MiZYlpK4&#10;1p5sGYogtjl99HWEwp22CSyyZPpwqfSuxLyKOy0SRtvvQiJludI3IjDOhY1DlIxOKIn5vOdijz9k&#10;9Z7LXR14I0cGG/eXjbLgO5bSGzsQU/8cUpYdHgk/qjstY7tqs1amgwJWUO9QGB66hxUcXyps3i0L&#10;8YF5fEnYcJwO8R4/UgM2CfoVJWvwv986T3gUOFopafBlVjT82jAvKNHfLEp/OknSITFvyrOLE9z4&#10;Y8vq2GI35hqw7xOcQ47nZcJHPSylB/OMQ2SRoqKJWY6xUSjD8jp28wKHEBeLRQbh43Us3tpHx5Pr&#10;xHKS5lP7zLzr9RtR+ncwvGE2eyXjDptuWlhsIkiVNZ547ljt+ceHn6XfD6k0WY73GXUYpfM/AAAA&#10;//8DAFBLAwQUAAYACAAAACEA2rzIitwAAAAFAQAADwAAAGRycy9kb3ducmV2LnhtbEyPzU7DMBCE&#10;70i8g7VI3KgDRP1J41QQCYSEekjKhZsbL0lUex3FbhvenqUXuIw0mtXMt/lmclaccAy9JwX3swQE&#10;UuNNT62Cj93L3RJEiJqMtp5QwTcG2BTXV7nOjD9Thac6toJLKGRaQRfjkEkZmg6dDjM/IHH25Uen&#10;I9uxlWbUZy53Vj4kyVw63RMvdHrAssPmUB+dgvJgnuVrtazfqzJFY7ef293boNTtzfS0BhFxin/H&#10;8IvP6FAw094fyQRhFfAj8aKcrR7nbPcKFos0BVnk8j998QMAAP//AwBQSwECLQAUAAYACAAAACEA&#10;toM4kv4AAADhAQAAEwAAAAAAAAAAAAAAAAAAAAAAW0NvbnRlbnRfVHlwZXNdLnhtbFBLAQItABQA&#10;BgAIAAAAIQA4/SH/1gAAAJQBAAALAAAAAAAAAAAAAAAAAC8BAABfcmVscy8ucmVsc1BLAQItABQA&#10;BgAIAAAAIQDuKnWOkAIAAJIFAAAOAAAAAAAAAAAAAAAAAC4CAABkcnMvZTJvRG9jLnhtbFBLAQIt&#10;ABQABgAIAAAAIQDavMiK3AAAAAUBAAAPAAAAAAAAAAAAAAAAAOoEAABkcnMvZG93bnJldi54bWxQ&#10;SwUGAAAAAAQABADzAAAA8wUAAAAA&#10;" filled="f" strokecolor="black [3213]" strokeweight=".5pt">
                <v:textbox>
                  <w:txbxContent>
                    <w:p w14:paraId="5F72767B" w14:textId="77777777" w:rsidR="00E00459" w:rsidRPr="00E84E14" w:rsidRDefault="00E00459" w:rsidP="00170D23">
                      <w:pPr>
                        <w:rPr>
                          <w:rFonts w:ascii="Helvetica" w:hAnsi="Helvetica" w:cs="Times New Roman"/>
                        </w:rPr>
                      </w:pPr>
                    </w:p>
                    <w:p w14:paraId="45383CED" w14:textId="77777777" w:rsidR="00E00459" w:rsidRPr="00EE2C61" w:rsidRDefault="00E00459" w:rsidP="00170D23">
                      <w:pPr>
                        <w:jc w:val="center"/>
                        <w:rPr>
                          <w:rFonts w:ascii="Times New Roman" w:hAnsi="Times New Roman" w:cs="Times New Roman"/>
                        </w:rPr>
                      </w:pPr>
                      <w:r w:rsidRPr="00883FD6">
                        <w:rPr>
                          <w:rFonts w:ascii="Cambria" w:hAnsi="Cambria"/>
                          <w:noProof/>
                        </w:rPr>
                        <w:drawing>
                          <wp:inline distT="0" distB="0" distL="0" distR="0" wp14:anchorId="4FC88C75" wp14:editId="5BC142B0">
                            <wp:extent cx="4301702" cy="3689407"/>
                            <wp:effectExtent l="0" t="0" r="0" b="0"/>
                            <wp:docPr id="62" name="Picture 62" descr="npp_an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pp_ann.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3493" cy="3708096"/>
                                    </a:xfrm>
                                    <a:prstGeom prst="rect">
                                      <a:avLst/>
                                    </a:prstGeom>
                                    <a:noFill/>
                                    <a:ln>
                                      <a:noFill/>
                                    </a:ln>
                                  </pic:spPr>
                                </pic:pic>
                              </a:graphicData>
                            </a:graphic>
                          </wp:inline>
                        </w:drawing>
                      </w:r>
                    </w:p>
                    <w:p w14:paraId="19862DB0" w14:textId="77777777" w:rsidR="00E00459" w:rsidRPr="00080D8F" w:rsidRDefault="00E00459" w:rsidP="00170D23">
                      <w:pPr>
                        <w:rPr>
                          <w:rFonts w:eastAsia="Times New Roman" w:cs="Times New Roman"/>
                          <w:sz w:val="24"/>
                          <w:szCs w:val="24"/>
                        </w:rPr>
                      </w:pPr>
                      <w:proofErr w:type="gramStart"/>
                      <w:r w:rsidRPr="00080D8F">
                        <w:rPr>
                          <w:rFonts w:eastAsia="Times New Roman" w:cs="Times New Roman"/>
                          <w:sz w:val="24"/>
                          <w:szCs w:val="24"/>
                        </w:rPr>
                        <w:t>Figure 6.1.</w:t>
                      </w:r>
                      <w:proofErr w:type="gramEnd"/>
                      <w:del w:id="262" w:author="Link, Timothy (tlink@uidaho.edu)" w:date="2017-04-03T14:41:00Z">
                        <w:r w:rsidRPr="00080D8F" w:rsidDel="008E1BF0">
                          <w:rPr>
                            <w:rFonts w:eastAsia="Times New Roman" w:cs="Times New Roman"/>
                            <w:sz w:val="24"/>
                            <w:szCs w:val="24"/>
                          </w:rPr>
                          <w:delText>1</w:delText>
                        </w:r>
                      </w:del>
                      <w:ins w:id="263" w:author="Link, Timothy (tlink@uidaho.edu)" w:date="2017-04-03T14:41:00Z">
                        <w:r>
                          <w:rPr>
                            <w:rFonts w:eastAsia="Times New Roman" w:cs="Times New Roman"/>
                            <w:sz w:val="24"/>
                            <w:szCs w:val="24"/>
                          </w:rPr>
                          <w:t>5</w:t>
                        </w:r>
                      </w:ins>
                      <w:r w:rsidRPr="00080D8F">
                        <w:rPr>
                          <w:rFonts w:eastAsia="Times New Roman" w:cs="Times New Roman"/>
                          <w:sz w:val="24"/>
                          <w:szCs w:val="24"/>
                        </w:rPr>
                        <w:t>. Annual net primary productivity (NPP) of Sheep Creek (SC), Reynolds Mountain East (RME), and Johnston Draw (JDW) simulated under historical and warmer mid-21</w:t>
                      </w:r>
                      <w:r w:rsidRPr="00080D8F">
                        <w:rPr>
                          <w:rFonts w:eastAsia="Times New Roman" w:cs="Times New Roman"/>
                          <w:sz w:val="24"/>
                          <w:szCs w:val="24"/>
                          <w:vertAlign w:val="superscript"/>
                        </w:rPr>
                        <w:t>st</w:t>
                      </w:r>
                      <w:r w:rsidRPr="00080D8F">
                        <w:rPr>
                          <w:rFonts w:eastAsia="Times New Roman" w:cs="Times New Roman"/>
                          <w:sz w:val="24"/>
                          <w:szCs w:val="24"/>
                        </w:rPr>
                        <w:t xml:space="preserve"> century conditions.</w:t>
                      </w:r>
                    </w:p>
                  </w:txbxContent>
                </v:textbox>
                <w10:anchorlock/>
              </v:shape>
            </w:pict>
          </mc:Fallback>
        </mc:AlternateContent>
      </w:r>
    </w:p>
    <w:p w14:paraId="18E75856" w14:textId="77777777" w:rsidR="00170D23" w:rsidRPr="003671C7" w:rsidRDefault="00170D23" w:rsidP="003671C7">
      <w:pPr>
        <w:tabs>
          <w:tab w:val="left" w:pos="432"/>
        </w:tabs>
        <w:spacing w:line="240" w:lineRule="auto"/>
        <w:contextualSpacing/>
        <w:rPr>
          <w:sz w:val="24"/>
          <w:szCs w:val="24"/>
        </w:rPr>
      </w:pPr>
    </w:p>
    <w:p w14:paraId="7E349B01" w14:textId="77777777" w:rsidR="00170D23" w:rsidRPr="003671C7" w:rsidRDefault="000B6226" w:rsidP="003671C7">
      <w:pPr>
        <w:tabs>
          <w:tab w:val="left" w:pos="432"/>
        </w:tabs>
        <w:spacing w:line="240" w:lineRule="auto"/>
        <w:contextualSpacing/>
        <w:rPr>
          <w:sz w:val="24"/>
          <w:szCs w:val="24"/>
        </w:rPr>
      </w:pPr>
      <w:r>
        <w:rPr>
          <w:sz w:val="24"/>
          <w:szCs w:val="24"/>
        </w:rPr>
        <w:tab/>
      </w:r>
      <w:r w:rsidR="00170D23" w:rsidRPr="003671C7">
        <w:rPr>
          <w:sz w:val="24"/>
          <w:szCs w:val="24"/>
        </w:rPr>
        <w:t>Under mid-21</w:t>
      </w:r>
      <w:r w:rsidR="00170D23" w:rsidRPr="003671C7">
        <w:rPr>
          <w:sz w:val="24"/>
          <w:szCs w:val="24"/>
          <w:vertAlign w:val="superscript"/>
        </w:rPr>
        <w:t>st</w:t>
      </w:r>
      <w:r w:rsidR="00170D23" w:rsidRPr="003671C7">
        <w:rPr>
          <w:sz w:val="24"/>
          <w:szCs w:val="24"/>
        </w:rPr>
        <w:t xml:space="preserve"> century conditions, warmer temperatures led to earlier spring leaf flush and increased spring NPP. However, increased vapor pressure deficits later in the summer led to significant reductions in NPP for the remainder of the growing season. For example, 2015 </w:t>
      </w:r>
      <w:r w:rsidR="00170D23" w:rsidRPr="001F034F">
        <w:rPr>
          <w:sz w:val="24"/>
          <w:szCs w:val="24"/>
        </w:rPr>
        <w:t>was one of the most productive years under historical conditions (</w:t>
      </w:r>
      <w:r w:rsidR="00170D23" w:rsidRPr="001F034F">
        <w:rPr>
          <w:sz w:val="24"/>
          <w:szCs w:val="24"/>
          <w:rPrChange w:id="264" w:author="Link, Timothy (tlink@uidaho.edu)" w:date="2017-04-03T14:46:00Z">
            <w:rPr>
              <w:sz w:val="24"/>
              <w:szCs w:val="24"/>
              <w:highlight w:val="yellow"/>
            </w:rPr>
          </w:rPrChange>
        </w:rPr>
        <w:t>Figure 6</w:t>
      </w:r>
      <w:ins w:id="265" w:author="Link, Timothy (tlink@uidaho.edu)" w:date="2017-04-03T14:46:00Z">
        <w:r w:rsidR="001F034F" w:rsidRPr="001F034F">
          <w:rPr>
            <w:sz w:val="24"/>
            <w:szCs w:val="24"/>
          </w:rPr>
          <w:t>.1.5</w:t>
        </w:r>
      </w:ins>
      <w:r w:rsidR="00170D23" w:rsidRPr="003671C7">
        <w:rPr>
          <w:sz w:val="24"/>
          <w:szCs w:val="24"/>
        </w:rPr>
        <w:t xml:space="preserve">) even though mid-elevation sites (SC and JDW) experienced a low snowpack followed by a growing season </w:t>
      </w:r>
      <w:r w:rsidR="00170D23" w:rsidRPr="001F034F">
        <w:rPr>
          <w:sz w:val="24"/>
          <w:szCs w:val="24"/>
        </w:rPr>
        <w:t xml:space="preserve">where average daytime VPD could exceed 3.0 </w:t>
      </w:r>
      <w:proofErr w:type="spellStart"/>
      <w:r w:rsidR="00170D23" w:rsidRPr="001F034F">
        <w:rPr>
          <w:sz w:val="24"/>
          <w:szCs w:val="24"/>
        </w:rPr>
        <w:t>kPa</w:t>
      </w:r>
      <w:proofErr w:type="spellEnd"/>
      <w:r w:rsidR="00170D23" w:rsidRPr="001F034F">
        <w:rPr>
          <w:sz w:val="24"/>
          <w:szCs w:val="24"/>
        </w:rPr>
        <w:t xml:space="preserve"> (</w:t>
      </w:r>
      <w:r w:rsidR="00170D23" w:rsidRPr="001F034F">
        <w:rPr>
          <w:sz w:val="24"/>
          <w:szCs w:val="24"/>
          <w:rPrChange w:id="266" w:author="Link, Timothy (tlink@uidaho.edu)" w:date="2017-04-03T14:47:00Z">
            <w:rPr>
              <w:sz w:val="24"/>
              <w:szCs w:val="24"/>
              <w:highlight w:val="yellow"/>
            </w:rPr>
          </w:rPrChange>
        </w:rPr>
        <w:t xml:space="preserve">Figure </w:t>
      </w:r>
      <w:del w:id="267" w:author="Link, Timothy (tlink@uidaho.edu)" w:date="2017-04-03T14:47:00Z">
        <w:r w:rsidR="00170D23" w:rsidRPr="001F034F" w:rsidDel="001F034F">
          <w:rPr>
            <w:sz w:val="24"/>
            <w:szCs w:val="24"/>
            <w:rPrChange w:id="268" w:author="Link, Timothy (tlink@uidaho.edu)" w:date="2017-04-03T14:47:00Z">
              <w:rPr>
                <w:sz w:val="24"/>
                <w:szCs w:val="24"/>
                <w:highlight w:val="yellow"/>
              </w:rPr>
            </w:rPrChange>
          </w:rPr>
          <w:delText>7</w:delText>
        </w:r>
      </w:del>
      <w:ins w:id="269" w:author="Link, Timothy (tlink@uidaho.edu)" w:date="2017-04-03T14:47:00Z">
        <w:r w:rsidR="001F034F" w:rsidRPr="001F034F">
          <w:rPr>
            <w:sz w:val="24"/>
            <w:szCs w:val="24"/>
          </w:rPr>
          <w:t>6.1</w:t>
        </w:r>
        <w:r w:rsidR="001F034F">
          <w:rPr>
            <w:sz w:val="24"/>
            <w:szCs w:val="24"/>
          </w:rPr>
          <w:t>.6</w:t>
        </w:r>
      </w:ins>
      <w:r w:rsidR="00170D23" w:rsidRPr="003671C7">
        <w:rPr>
          <w:sz w:val="24"/>
          <w:szCs w:val="24"/>
        </w:rPr>
        <w:t xml:space="preserve">). Following mid-century temperature increases, snowpack was significantly reduced at all sites and aspen leaf flush (indicated by the onset of positive NPP rates) occurred over two weeks earlier than historical </w:t>
      </w:r>
      <w:r w:rsidR="00170D23" w:rsidRPr="001F034F">
        <w:rPr>
          <w:sz w:val="24"/>
          <w:szCs w:val="24"/>
        </w:rPr>
        <w:t>conditions (</w:t>
      </w:r>
      <w:r w:rsidR="00170D23" w:rsidRPr="001F034F">
        <w:rPr>
          <w:sz w:val="24"/>
          <w:szCs w:val="24"/>
          <w:rPrChange w:id="270" w:author="Link, Timothy (tlink@uidaho.edu)" w:date="2017-04-03T14:47:00Z">
            <w:rPr>
              <w:sz w:val="24"/>
              <w:szCs w:val="24"/>
              <w:highlight w:val="yellow"/>
            </w:rPr>
          </w:rPrChange>
        </w:rPr>
        <w:t xml:space="preserve">Table </w:t>
      </w:r>
      <w:ins w:id="271" w:author="Link, Timothy (tlink@uidaho.edu)" w:date="2017-04-03T14:47:00Z">
        <w:r w:rsidR="001F034F" w:rsidRPr="001F034F">
          <w:rPr>
            <w:sz w:val="24"/>
            <w:szCs w:val="24"/>
            <w:rPrChange w:id="272" w:author="Link, Timothy (tlink@uidaho.edu)" w:date="2017-04-03T14:47:00Z">
              <w:rPr>
                <w:sz w:val="24"/>
                <w:szCs w:val="24"/>
                <w:highlight w:val="yellow"/>
              </w:rPr>
            </w:rPrChange>
          </w:rPr>
          <w:t>5.1.</w:t>
        </w:r>
      </w:ins>
      <w:r w:rsidR="00170D23" w:rsidRPr="001F034F">
        <w:rPr>
          <w:sz w:val="24"/>
          <w:szCs w:val="24"/>
          <w:rPrChange w:id="273" w:author="Link, Timothy (tlink@uidaho.edu)" w:date="2017-04-03T14:47:00Z">
            <w:rPr>
              <w:sz w:val="24"/>
              <w:szCs w:val="24"/>
              <w:highlight w:val="yellow"/>
            </w:rPr>
          </w:rPrChange>
        </w:rPr>
        <w:t>2</w:t>
      </w:r>
      <w:r w:rsidR="00170D23" w:rsidRPr="003671C7">
        <w:rPr>
          <w:sz w:val="24"/>
          <w:szCs w:val="24"/>
        </w:rPr>
        <w:t xml:space="preserve">). By mid-July (~day of year 170), increased evaporative demand led to rapid reductions in stomatal conductance and NPP that persisted across the remainder of the growing season </w:t>
      </w:r>
      <w:r w:rsidR="00170D23" w:rsidRPr="001F034F">
        <w:rPr>
          <w:sz w:val="24"/>
          <w:szCs w:val="24"/>
        </w:rPr>
        <w:t>(</w:t>
      </w:r>
      <w:r w:rsidR="00170D23" w:rsidRPr="001F034F">
        <w:rPr>
          <w:sz w:val="24"/>
          <w:szCs w:val="24"/>
          <w:rPrChange w:id="274" w:author="Link, Timothy (tlink@uidaho.edu)" w:date="2017-04-03T14:47:00Z">
            <w:rPr>
              <w:sz w:val="24"/>
              <w:szCs w:val="24"/>
              <w:highlight w:val="yellow"/>
            </w:rPr>
          </w:rPrChange>
        </w:rPr>
        <w:t xml:space="preserve">Figure </w:t>
      </w:r>
      <w:del w:id="275" w:author="Link, Timothy (tlink@uidaho.edu)" w:date="2017-04-03T14:47:00Z">
        <w:r w:rsidR="00170D23" w:rsidRPr="001F034F" w:rsidDel="001F034F">
          <w:rPr>
            <w:sz w:val="24"/>
            <w:szCs w:val="24"/>
            <w:rPrChange w:id="276" w:author="Link, Timothy (tlink@uidaho.edu)" w:date="2017-04-03T14:47:00Z">
              <w:rPr>
                <w:sz w:val="24"/>
                <w:szCs w:val="24"/>
                <w:highlight w:val="yellow"/>
              </w:rPr>
            </w:rPrChange>
          </w:rPr>
          <w:delText>7</w:delText>
        </w:r>
      </w:del>
      <w:ins w:id="277" w:author="Link, Timothy (tlink@uidaho.edu)" w:date="2017-04-03T14:47:00Z">
        <w:r w:rsidR="001F034F" w:rsidRPr="001F034F">
          <w:rPr>
            <w:sz w:val="24"/>
            <w:szCs w:val="24"/>
          </w:rPr>
          <w:t>6.1.6</w:t>
        </w:r>
      </w:ins>
      <w:r w:rsidR="00170D23" w:rsidRPr="003671C7">
        <w:rPr>
          <w:sz w:val="24"/>
          <w:szCs w:val="24"/>
        </w:rPr>
        <w:t>). In total, annual NPP at SC during 2015 was reduced by 27% under mid-21</w:t>
      </w:r>
      <w:r w:rsidR="00170D23" w:rsidRPr="003671C7">
        <w:rPr>
          <w:sz w:val="24"/>
          <w:szCs w:val="24"/>
          <w:vertAlign w:val="superscript"/>
        </w:rPr>
        <w:t>st</w:t>
      </w:r>
      <w:r w:rsidR="00170D23" w:rsidRPr="003671C7">
        <w:rPr>
          <w:sz w:val="24"/>
          <w:szCs w:val="24"/>
        </w:rPr>
        <w:t xml:space="preserve"> century conditions indicating that warmer spring temperatures coupled with increased spring growth are not always sufficient to compensate for drought induced reductions in productivity that occur later in the growing season. Unlike mid-elevation sites, the cooler, high elevation site RME experienced large increases in spring NPP under mid-21</w:t>
      </w:r>
      <w:r w:rsidR="00170D23" w:rsidRPr="003671C7">
        <w:rPr>
          <w:sz w:val="24"/>
          <w:szCs w:val="24"/>
          <w:vertAlign w:val="superscript"/>
        </w:rPr>
        <w:t>st</w:t>
      </w:r>
      <w:r w:rsidR="00170D23" w:rsidRPr="003671C7">
        <w:rPr>
          <w:sz w:val="24"/>
          <w:szCs w:val="24"/>
        </w:rPr>
        <w:t xml:space="preserve"> </w:t>
      </w:r>
      <w:r w:rsidR="00170D23" w:rsidRPr="003671C7">
        <w:rPr>
          <w:sz w:val="24"/>
          <w:szCs w:val="24"/>
        </w:rPr>
        <w:lastRenderedPageBreak/>
        <w:t>century conditions resulting in a net increase in annual NPP under mid-21</w:t>
      </w:r>
      <w:r w:rsidR="00170D23" w:rsidRPr="003671C7">
        <w:rPr>
          <w:sz w:val="24"/>
          <w:szCs w:val="24"/>
          <w:vertAlign w:val="superscript"/>
        </w:rPr>
        <w:t>st</w:t>
      </w:r>
      <w:r w:rsidR="00170D23" w:rsidRPr="003671C7">
        <w:rPr>
          <w:sz w:val="24"/>
          <w:szCs w:val="24"/>
        </w:rPr>
        <w:t xml:space="preserve"> century conditions </w:t>
      </w:r>
      <w:r w:rsidR="00170D23" w:rsidRPr="001F034F">
        <w:rPr>
          <w:sz w:val="24"/>
          <w:szCs w:val="24"/>
        </w:rPr>
        <w:t>(</w:t>
      </w:r>
      <w:r w:rsidR="00170D23" w:rsidRPr="001F034F">
        <w:rPr>
          <w:sz w:val="24"/>
          <w:szCs w:val="24"/>
          <w:rPrChange w:id="278" w:author="Link, Timothy (tlink@uidaho.edu)" w:date="2017-04-03T14:48:00Z">
            <w:rPr>
              <w:sz w:val="24"/>
              <w:szCs w:val="24"/>
              <w:highlight w:val="yellow"/>
            </w:rPr>
          </w:rPrChange>
        </w:rPr>
        <w:t>Figures 6</w:t>
      </w:r>
      <w:ins w:id="279" w:author="Link, Timothy (tlink@uidaho.edu)" w:date="2017-04-03T14:47:00Z">
        <w:r w:rsidR="001F034F" w:rsidRPr="001F034F">
          <w:rPr>
            <w:sz w:val="24"/>
            <w:szCs w:val="24"/>
            <w:rPrChange w:id="280" w:author="Link, Timothy (tlink@uidaho.edu)" w:date="2017-04-03T14:48:00Z">
              <w:rPr>
                <w:sz w:val="24"/>
                <w:szCs w:val="24"/>
                <w:highlight w:val="yellow"/>
              </w:rPr>
            </w:rPrChange>
          </w:rPr>
          <w:t>.1.5</w:t>
        </w:r>
      </w:ins>
      <w:r w:rsidR="00170D23" w:rsidRPr="001F034F">
        <w:rPr>
          <w:sz w:val="24"/>
          <w:szCs w:val="24"/>
          <w:rPrChange w:id="281" w:author="Link, Timothy (tlink@uidaho.edu)" w:date="2017-04-03T14:48:00Z">
            <w:rPr>
              <w:sz w:val="24"/>
              <w:szCs w:val="24"/>
              <w:highlight w:val="yellow"/>
            </w:rPr>
          </w:rPrChange>
        </w:rPr>
        <w:t>,</w:t>
      </w:r>
      <w:ins w:id="282" w:author="Link, Timothy (tlink@uidaho.edu)" w:date="2017-04-03T14:47:00Z">
        <w:r w:rsidR="001F034F" w:rsidRPr="001F034F">
          <w:rPr>
            <w:sz w:val="24"/>
            <w:szCs w:val="24"/>
            <w:rPrChange w:id="283" w:author="Link, Timothy (tlink@uidaho.edu)" w:date="2017-04-03T14:48:00Z">
              <w:rPr>
                <w:sz w:val="24"/>
                <w:szCs w:val="24"/>
                <w:highlight w:val="yellow"/>
              </w:rPr>
            </w:rPrChange>
          </w:rPr>
          <w:t xml:space="preserve"> </w:t>
        </w:r>
      </w:ins>
      <w:commentRangeStart w:id="284"/>
      <w:del w:id="285" w:author="Link, Timothy (tlink@uidaho.edu)" w:date="2017-04-03T14:48:00Z">
        <w:r w:rsidR="00170D23" w:rsidRPr="001F034F" w:rsidDel="001F034F">
          <w:rPr>
            <w:sz w:val="24"/>
            <w:szCs w:val="24"/>
            <w:rPrChange w:id="286" w:author="Link, Timothy (tlink@uidaho.edu)" w:date="2017-04-03T14:48:00Z">
              <w:rPr>
                <w:sz w:val="24"/>
                <w:szCs w:val="24"/>
                <w:highlight w:val="yellow"/>
              </w:rPr>
            </w:rPrChange>
          </w:rPr>
          <w:delText>7</w:delText>
        </w:r>
      </w:del>
      <w:commentRangeEnd w:id="284"/>
      <w:ins w:id="287" w:author="Link, Timothy (tlink@uidaho.edu)" w:date="2017-04-03T14:48:00Z">
        <w:r w:rsidR="001F034F" w:rsidRPr="001F034F">
          <w:rPr>
            <w:sz w:val="24"/>
            <w:szCs w:val="24"/>
            <w:rPrChange w:id="288" w:author="Link, Timothy (tlink@uidaho.edu)" w:date="2017-04-03T14:48:00Z">
              <w:rPr>
                <w:sz w:val="24"/>
                <w:szCs w:val="24"/>
                <w:highlight w:val="yellow"/>
              </w:rPr>
            </w:rPrChange>
          </w:rPr>
          <w:t>6.1.6</w:t>
        </w:r>
      </w:ins>
      <w:r w:rsidR="00170D23" w:rsidRPr="001F034F">
        <w:rPr>
          <w:rStyle w:val="CommentReference"/>
          <w:sz w:val="24"/>
          <w:szCs w:val="24"/>
          <w:rPrChange w:id="289" w:author="Link, Timothy (tlink@uidaho.edu)" w:date="2017-04-03T14:48:00Z">
            <w:rPr>
              <w:rStyle w:val="CommentReference"/>
              <w:sz w:val="24"/>
              <w:szCs w:val="24"/>
              <w:highlight w:val="yellow"/>
            </w:rPr>
          </w:rPrChange>
        </w:rPr>
        <w:commentReference w:id="284"/>
      </w:r>
      <w:r w:rsidR="00170D23" w:rsidRPr="001F034F">
        <w:rPr>
          <w:sz w:val="24"/>
          <w:szCs w:val="24"/>
        </w:rPr>
        <w:t>)</w:t>
      </w:r>
      <w:r w:rsidR="00170D23" w:rsidRPr="003671C7">
        <w:rPr>
          <w:sz w:val="24"/>
          <w:szCs w:val="24"/>
        </w:rPr>
        <w:t>.</w:t>
      </w:r>
    </w:p>
    <w:p w14:paraId="432B654E" w14:textId="77777777" w:rsidR="00170D23" w:rsidRPr="003671C7" w:rsidRDefault="00170D23" w:rsidP="003671C7">
      <w:pPr>
        <w:tabs>
          <w:tab w:val="left" w:pos="432"/>
        </w:tabs>
        <w:spacing w:line="240" w:lineRule="auto"/>
        <w:contextualSpacing/>
        <w:rPr>
          <w:sz w:val="24"/>
          <w:szCs w:val="24"/>
        </w:rPr>
      </w:pPr>
    </w:p>
    <w:p w14:paraId="72DA498F"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mc:AlternateContent>
          <mc:Choice Requires="wps">
            <w:drawing>
              <wp:inline distT="0" distB="0" distL="0" distR="0" wp14:anchorId="53AE01B7" wp14:editId="5584B201">
                <wp:extent cx="5943600" cy="4933950"/>
                <wp:effectExtent l="0" t="0" r="19050" b="19050"/>
                <wp:docPr id="12" name="Text Box 12"/>
                <wp:cNvGraphicFramePr/>
                <a:graphic xmlns:a="http://schemas.openxmlformats.org/drawingml/2006/main">
                  <a:graphicData uri="http://schemas.microsoft.com/office/word/2010/wordprocessingShape">
                    <wps:wsp>
                      <wps:cNvSpPr txBox="1"/>
                      <wps:spPr>
                        <a:xfrm>
                          <a:off x="0" y="0"/>
                          <a:ext cx="5943600" cy="49339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0F258D8" w14:textId="77777777" w:rsidR="00E00459" w:rsidRPr="00E84E14" w:rsidRDefault="00E00459" w:rsidP="00170D23">
                            <w:pPr>
                              <w:rPr>
                                <w:rFonts w:ascii="Helvetica" w:hAnsi="Helvetica" w:cs="Times New Roman"/>
                              </w:rPr>
                            </w:pPr>
                          </w:p>
                          <w:p w14:paraId="1C47376E" w14:textId="77777777" w:rsidR="00E00459" w:rsidRPr="00EE2C61" w:rsidRDefault="00E00459" w:rsidP="00170D23">
                            <w:pPr>
                              <w:jc w:val="center"/>
                              <w:rPr>
                                <w:rFonts w:ascii="Times New Roman" w:hAnsi="Times New Roman" w:cs="Times New Roman"/>
                              </w:rPr>
                            </w:pPr>
                            <w:r>
                              <w:rPr>
                                <w:rFonts w:ascii="Cambria" w:hAnsi="Cambria"/>
                                <w:noProof/>
                              </w:rPr>
                              <w:drawing>
                                <wp:inline distT="0" distB="0" distL="0" distR="0" wp14:anchorId="20284024" wp14:editId="433175A0">
                                  <wp:extent cx="4530302" cy="3400028"/>
                                  <wp:effectExtent l="0" t="0" r="0" b="3810"/>
                                  <wp:docPr id="63" name="Picture 63" descr="daily_20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ily_2015.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6405" cy="3404608"/>
                                          </a:xfrm>
                                          <a:prstGeom prst="rect">
                                            <a:avLst/>
                                          </a:prstGeom>
                                          <a:noFill/>
                                          <a:ln>
                                            <a:noFill/>
                                          </a:ln>
                                        </pic:spPr>
                                      </pic:pic>
                                    </a:graphicData>
                                  </a:graphic>
                                </wp:inline>
                              </w:drawing>
                            </w:r>
                          </w:p>
                          <w:p w14:paraId="73262C3B" w14:textId="77777777" w:rsidR="00E00459" w:rsidRPr="00080D8F" w:rsidRDefault="00E00459" w:rsidP="00170D23">
                            <w:pPr>
                              <w:rPr>
                                <w:rFonts w:eastAsia="Times New Roman" w:cs="Times New Roman"/>
                                <w:sz w:val="24"/>
                                <w:szCs w:val="24"/>
                              </w:rPr>
                            </w:pPr>
                            <w:proofErr w:type="gramStart"/>
                            <w:r w:rsidRPr="00B140B5">
                              <w:rPr>
                                <w:rFonts w:eastAsia="Times New Roman" w:cs="Times New Roman"/>
                                <w:sz w:val="24"/>
                                <w:szCs w:val="24"/>
                                <w:rPrChange w:id="290" w:author="Link, Timothy (tlink@uidaho.edu)" w:date="2017-04-03T14:46:00Z">
                                  <w:rPr>
                                    <w:rFonts w:eastAsia="Times New Roman" w:cs="Times New Roman"/>
                                    <w:sz w:val="24"/>
                                    <w:szCs w:val="24"/>
                                    <w:highlight w:val="yellow"/>
                                  </w:rPr>
                                </w:rPrChange>
                              </w:rPr>
                              <w:t>Figure 6.1.</w:t>
                            </w:r>
                            <w:ins w:id="291" w:author="Link, Timothy (tlink@uidaho.edu)" w:date="2017-04-03T14:46:00Z">
                              <w:r w:rsidRPr="00B140B5">
                                <w:rPr>
                                  <w:rFonts w:eastAsia="Times New Roman" w:cs="Times New Roman"/>
                                  <w:sz w:val="24"/>
                                  <w:szCs w:val="24"/>
                                  <w:rPrChange w:id="292" w:author="Link, Timothy (tlink@uidaho.edu)" w:date="2017-04-03T14:46:00Z">
                                    <w:rPr>
                                      <w:rFonts w:eastAsia="Times New Roman" w:cs="Times New Roman"/>
                                      <w:sz w:val="24"/>
                                      <w:szCs w:val="24"/>
                                      <w:highlight w:val="yellow"/>
                                    </w:rPr>
                                  </w:rPrChange>
                                </w:rPr>
                                <w:t>6</w:t>
                              </w:r>
                            </w:ins>
                            <w:del w:id="293" w:author="Link, Timothy (tlink@uidaho.edu)" w:date="2017-04-03T14:46:00Z">
                              <w:r w:rsidRPr="00B140B5" w:rsidDel="00B140B5">
                                <w:rPr>
                                  <w:rFonts w:eastAsia="Times New Roman" w:cs="Times New Roman"/>
                                  <w:sz w:val="24"/>
                                  <w:szCs w:val="24"/>
                                  <w:rPrChange w:id="294" w:author="Link, Timothy (tlink@uidaho.edu)" w:date="2017-04-03T14:46:00Z">
                                    <w:rPr>
                                      <w:rFonts w:eastAsia="Times New Roman" w:cs="Times New Roman"/>
                                      <w:sz w:val="24"/>
                                      <w:szCs w:val="24"/>
                                      <w:highlight w:val="yellow"/>
                                    </w:rPr>
                                  </w:rPrChange>
                                </w:rPr>
                                <w:delText>1</w:delText>
                              </w:r>
                            </w:del>
                            <w:r w:rsidRPr="00B140B5">
                              <w:rPr>
                                <w:rFonts w:eastAsia="Times New Roman" w:cs="Times New Roman"/>
                                <w:sz w:val="24"/>
                                <w:szCs w:val="24"/>
                                <w:rPrChange w:id="295" w:author="Link, Timothy (tlink@uidaho.edu)" w:date="2017-04-03T14:46:00Z">
                                  <w:rPr>
                                    <w:rFonts w:eastAsia="Times New Roman" w:cs="Times New Roman"/>
                                    <w:sz w:val="24"/>
                                    <w:szCs w:val="24"/>
                                    <w:highlight w:val="yellow"/>
                                  </w:rPr>
                                </w:rPrChange>
                              </w:rPr>
                              <w:t>.</w:t>
                            </w:r>
                            <w:proofErr w:type="gramEnd"/>
                            <w:r w:rsidRPr="00080D8F">
                              <w:rPr>
                                <w:rFonts w:eastAsia="Times New Roman" w:cs="Times New Roman"/>
                                <w:sz w:val="24"/>
                                <w:szCs w:val="24"/>
                              </w:rPr>
                              <w:t xml:space="preserve"> Daily simulations of snow water, average daytime vapor pressure deficit (VPD), and net primary production (NPP) for Sheep Creek (SC), Reynolds Mountain east (RME), and Johnston Draw (JDW) during 2015 and its associated mid-century year 2065. Blue lines represent historic conditions, while red lines represent warmer, mid-century conditions. Dates of spring leaf flush are indicated by the onset of positive NPP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2" o:spid="_x0000_s1036" type="#_x0000_t202" style="width:468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HijAIAAJUFAAAOAAAAZHJzL2Uyb0RvYy54bWysVNtOGzEQfa/Uf7D8XjY3aBOxQSmIqhIC&#10;VKh4drw2WdXrcW0n2fTre+zNrZQXqr7s2jPHcz0z5xdtY9hK+VCTLXn/pMeZspKq2j6X/Pvj9YdP&#10;nIUobCUMWVXyjQr8Yvr+3fnaTdSAFmQq5RmM2DBZu5IvYnSToghyoRoRTsgpC6Um34iIq38uKi/W&#10;sN6YYtDrnRVr8pXzJFUIkF51Sj7N9rVWMt5pHVRkpuSILeavz995+hbTczF59sItarkNQ/xDFI2o&#10;LZzuTV2JKNjS13+ZamrpKZCOJ5KagrSupco5IJt+70U2DwvhVM4FxQluX6bw/8zK29W9Z3WF3g04&#10;s6JBjx5VG9lnahlEqM/ahQlgDw7A2EIO7E4eIExpt9o36Y+EGPSo9GZf3WRNQng6Hg3PelBJ6Ebj&#10;4XB8mutfHJ47H+IXRQ1Lh5J7tC9XVaxuQkQogO4gyZul69qY3EJj2brkZ0OYTJpApq6SMl8SmdSl&#10;8WwlQIPY5vBh6wiFm7EJrDJptu5S6l2K+RQ3RiWMsd+URtFypq94EFIqG3deMjqhNOJ5y8Mt/hDV&#10;Wx53eeBF9kw27h83tSXfVenPwlQ/diHrDo+CH+WdjrGdtx1bcuuSaE7VBszw1M1WcPK6RvduRIj3&#10;wmOY0HEsiHiHjzaELtH2xNmC/K/X5AkPjkPL2RrDWfLwcym84sx8tWD/uD8apWnOl9HpxwEu/lgz&#10;P9bYZXNJaHwfq8jJfEz4aHZH7al5wh6ZJa9QCSvhG0zZHS9jtzKwh6SazTII8+tEvLEPTibTqcyJ&#10;m4/tk/BuS+AI7t/SbozF5AWPO2x6aWm2jKTrTPJDVbcNwOxn7m/3VFoux/eMOmzT6W8AAAD//wMA&#10;UEsDBBQABgAIAAAAIQDy/AnM3AAAAAUBAAAPAAAAZHJzL2Rvd25yZXYueG1sTI9BS8NAEIXvQv/D&#10;MgVvdlOVpsZsSg0ogvSQ1Iu3bXZMQndnQ3bbxn/v6EUvDx5veO+bfDM5K844ht6TguUiAYHUeNNT&#10;q+B9/3yzBhGiJqOtJ1TwhQE2xewq15nxF6rwXMdWcAmFTCvoYhwyKUPTodNh4Qckzj796HRkO7bS&#10;jPrC5c7K2yRZSad74oVOD1h22Bzrk1NQHs2TfKnW9VtV3qOxu4/d/nVQ6no+bR9BRJzi3zH84DM6&#10;FMx08CcyQVgF/Ej8Vc4e7lZsDwrSNE1AFrn8T198AwAA//8DAFBLAQItABQABgAIAAAAIQC2gziS&#10;/gAAAOEBAAATAAAAAAAAAAAAAAAAAAAAAABbQ29udGVudF9UeXBlc10ueG1sUEsBAi0AFAAGAAgA&#10;AAAhADj9If/WAAAAlAEAAAsAAAAAAAAAAAAAAAAALwEAAF9yZWxzLy5yZWxzUEsBAi0AFAAGAAgA&#10;AAAhAA8YEeKMAgAAlQUAAA4AAAAAAAAAAAAAAAAALgIAAGRycy9lMm9Eb2MueG1sUEsBAi0AFAAG&#10;AAgAAAAhAPL8CczcAAAABQEAAA8AAAAAAAAAAAAAAAAA5gQAAGRycy9kb3ducmV2LnhtbFBLBQYA&#10;AAAABAAEAPMAAADvBQAAAAA=&#10;" filled="f" strokecolor="black [3213]" strokeweight=".5pt">
                <v:textbox>
                  <w:txbxContent>
                    <w:p w14:paraId="70F258D8" w14:textId="77777777" w:rsidR="00E00459" w:rsidRPr="00E84E14" w:rsidRDefault="00E00459" w:rsidP="00170D23">
                      <w:pPr>
                        <w:rPr>
                          <w:rFonts w:ascii="Helvetica" w:hAnsi="Helvetica" w:cs="Times New Roman"/>
                        </w:rPr>
                      </w:pPr>
                    </w:p>
                    <w:p w14:paraId="1C47376E" w14:textId="77777777" w:rsidR="00E00459" w:rsidRPr="00EE2C61" w:rsidRDefault="00E00459" w:rsidP="00170D23">
                      <w:pPr>
                        <w:jc w:val="center"/>
                        <w:rPr>
                          <w:rFonts w:ascii="Times New Roman" w:hAnsi="Times New Roman" w:cs="Times New Roman"/>
                        </w:rPr>
                      </w:pPr>
                      <w:r>
                        <w:rPr>
                          <w:rFonts w:ascii="Cambria" w:hAnsi="Cambria"/>
                          <w:noProof/>
                        </w:rPr>
                        <w:drawing>
                          <wp:inline distT="0" distB="0" distL="0" distR="0" wp14:anchorId="20284024" wp14:editId="433175A0">
                            <wp:extent cx="4530302" cy="3400028"/>
                            <wp:effectExtent l="0" t="0" r="0" b="3810"/>
                            <wp:docPr id="63" name="Picture 63" descr="daily_20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ily_2015.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6405" cy="3404608"/>
                                    </a:xfrm>
                                    <a:prstGeom prst="rect">
                                      <a:avLst/>
                                    </a:prstGeom>
                                    <a:noFill/>
                                    <a:ln>
                                      <a:noFill/>
                                    </a:ln>
                                  </pic:spPr>
                                </pic:pic>
                              </a:graphicData>
                            </a:graphic>
                          </wp:inline>
                        </w:drawing>
                      </w:r>
                    </w:p>
                    <w:p w14:paraId="73262C3B" w14:textId="77777777" w:rsidR="00E00459" w:rsidRPr="00080D8F" w:rsidRDefault="00E00459" w:rsidP="00170D23">
                      <w:pPr>
                        <w:rPr>
                          <w:rFonts w:eastAsia="Times New Roman" w:cs="Times New Roman"/>
                          <w:sz w:val="24"/>
                          <w:szCs w:val="24"/>
                        </w:rPr>
                      </w:pPr>
                      <w:proofErr w:type="gramStart"/>
                      <w:r w:rsidRPr="00B140B5">
                        <w:rPr>
                          <w:rFonts w:eastAsia="Times New Roman" w:cs="Times New Roman"/>
                          <w:sz w:val="24"/>
                          <w:szCs w:val="24"/>
                          <w:rPrChange w:id="296" w:author="Link, Timothy (tlink@uidaho.edu)" w:date="2017-04-03T14:46:00Z">
                            <w:rPr>
                              <w:rFonts w:eastAsia="Times New Roman" w:cs="Times New Roman"/>
                              <w:sz w:val="24"/>
                              <w:szCs w:val="24"/>
                              <w:highlight w:val="yellow"/>
                            </w:rPr>
                          </w:rPrChange>
                        </w:rPr>
                        <w:t>Figure 6.1.</w:t>
                      </w:r>
                      <w:ins w:id="297" w:author="Link, Timothy (tlink@uidaho.edu)" w:date="2017-04-03T14:46:00Z">
                        <w:r w:rsidRPr="00B140B5">
                          <w:rPr>
                            <w:rFonts w:eastAsia="Times New Roman" w:cs="Times New Roman"/>
                            <w:sz w:val="24"/>
                            <w:szCs w:val="24"/>
                            <w:rPrChange w:id="298" w:author="Link, Timothy (tlink@uidaho.edu)" w:date="2017-04-03T14:46:00Z">
                              <w:rPr>
                                <w:rFonts w:eastAsia="Times New Roman" w:cs="Times New Roman"/>
                                <w:sz w:val="24"/>
                                <w:szCs w:val="24"/>
                                <w:highlight w:val="yellow"/>
                              </w:rPr>
                            </w:rPrChange>
                          </w:rPr>
                          <w:t>6</w:t>
                        </w:r>
                      </w:ins>
                      <w:del w:id="299" w:author="Link, Timothy (tlink@uidaho.edu)" w:date="2017-04-03T14:46:00Z">
                        <w:r w:rsidRPr="00B140B5" w:rsidDel="00B140B5">
                          <w:rPr>
                            <w:rFonts w:eastAsia="Times New Roman" w:cs="Times New Roman"/>
                            <w:sz w:val="24"/>
                            <w:szCs w:val="24"/>
                            <w:rPrChange w:id="300" w:author="Link, Timothy (tlink@uidaho.edu)" w:date="2017-04-03T14:46:00Z">
                              <w:rPr>
                                <w:rFonts w:eastAsia="Times New Roman" w:cs="Times New Roman"/>
                                <w:sz w:val="24"/>
                                <w:szCs w:val="24"/>
                                <w:highlight w:val="yellow"/>
                              </w:rPr>
                            </w:rPrChange>
                          </w:rPr>
                          <w:delText>1</w:delText>
                        </w:r>
                      </w:del>
                      <w:r w:rsidRPr="00B140B5">
                        <w:rPr>
                          <w:rFonts w:eastAsia="Times New Roman" w:cs="Times New Roman"/>
                          <w:sz w:val="24"/>
                          <w:szCs w:val="24"/>
                          <w:rPrChange w:id="301" w:author="Link, Timothy (tlink@uidaho.edu)" w:date="2017-04-03T14:46:00Z">
                            <w:rPr>
                              <w:rFonts w:eastAsia="Times New Roman" w:cs="Times New Roman"/>
                              <w:sz w:val="24"/>
                              <w:szCs w:val="24"/>
                              <w:highlight w:val="yellow"/>
                            </w:rPr>
                          </w:rPrChange>
                        </w:rPr>
                        <w:t>.</w:t>
                      </w:r>
                      <w:proofErr w:type="gramEnd"/>
                      <w:r w:rsidRPr="00080D8F">
                        <w:rPr>
                          <w:rFonts w:eastAsia="Times New Roman" w:cs="Times New Roman"/>
                          <w:sz w:val="24"/>
                          <w:szCs w:val="24"/>
                        </w:rPr>
                        <w:t xml:space="preserve"> Daily simulations of snow water, average daytime vapor pressure deficit (VPD), and net primary production (NPP) for Sheep Creek (SC), Reynolds Mountain east (RME), and Johnston Draw (JDW) during 2015 and its associated mid-century year 2065. Blue lines represent historic conditions, while red lines represent warmer, mid-century conditions. Dates of spring leaf flush are indicated by the onset of positive NPP rates.</w:t>
                      </w:r>
                    </w:p>
                  </w:txbxContent>
                </v:textbox>
                <w10:anchorlock/>
              </v:shape>
            </w:pict>
          </mc:Fallback>
        </mc:AlternateContent>
      </w:r>
    </w:p>
    <w:p w14:paraId="3B44E631" w14:textId="77777777" w:rsidR="00170D23" w:rsidRPr="003671C7" w:rsidRDefault="00170D23" w:rsidP="003671C7">
      <w:pPr>
        <w:tabs>
          <w:tab w:val="left" w:pos="432"/>
        </w:tabs>
        <w:spacing w:line="240" w:lineRule="auto"/>
        <w:contextualSpacing/>
        <w:rPr>
          <w:sz w:val="24"/>
          <w:szCs w:val="24"/>
        </w:rPr>
      </w:pPr>
    </w:p>
    <w:p w14:paraId="5D3FA75D" w14:textId="77777777" w:rsidR="00460CC8" w:rsidRPr="003671C7" w:rsidRDefault="00522FBC" w:rsidP="00056988">
      <w:pPr>
        <w:tabs>
          <w:tab w:val="left" w:pos="360"/>
          <w:tab w:val="left" w:pos="432"/>
        </w:tabs>
        <w:spacing w:line="240" w:lineRule="auto"/>
        <w:contextualSpacing/>
        <w:outlineLvl w:val="0"/>
        <w:rPr>
          <w:rFonts w:eastAsia="ヒラギノ角ゴ Pro W3"/>
          <w:i/>
          <w:color w:val="000000"/>
          <w:sz w:val="24"/>
          <w:szCs w:val="24"/>
        </w:rPr>
      </w:pPr>
      <w:r w:rsidRPr="000B6226">
        <w:rPr>
          <w:rFonts w:eastAsia="ヒラギノ角ゴ Pro W3"/>
          <w:color w:val="000000"/>
          <w:sz w:val="24"/>
          <w:szCs w:val="24"/>
        </w:rPr>
        <w:t>6.2</w:t>
      </w:r>
      <w:r w:rsidRPr="003671C7">
        <w:rPr>
          <w:rFonts w:eastAsia="ヒラギノ角ゴ Pro W3"/>
          <w:i/>
          <w:color w:val="000000"/>
          <w:sz w:val="24"/>
          <w:szCs w:val="24"/>
        </w:rPr>
        <w:t xml:space="preserve"> </w:t>
      </w:r>
      <w:r w:rsidR="00523916" w:rsidRPr="003671C7">
        <w:rPr>
          <w:rFonts w:eastAsia="ヒラギノ角ゴ Pro W3"/>
          <w:i/>
          <w:color w:val="000000"/>
          <w:sz w:val="24"/>
          <w:szCs w:val="24"/>
        </w:rPr>
        <w:t xml:space="preserve">Post fire aspen regeneration </w:t>
      </w:r>
    </w:p>
    <w:p w14:paraId="6E047226" w14:textId="77777777" w:rsidR="0078749C" w:rsidRPr="003671C7" w:rsidRDefault="000B6226" w:rsidP="003671C7">
      <w:pPr>
        <w:tabs>
          <w:tab w:val="left" w:pos="360"/>
          <w:tab w:val="left" w:pos="432"/>
        </w:tabs>
        <w:spacing w:line="240" w:lineRule="auto"/>
        <w:contextualSpacing/>
        <w:rPr>
          <w:rFonts w:eastAsia="ヒラギノ角ゴ Pro W3"/>
          <w:color w:val="000000"/>
          <w:sz w:val="24"/>
          <w:szCs w:val="24"/>
        </w:rPr>
      </w:pPr>
      <w:r>
        <w:rPr>
          <w:rFonts w:eastAsia="ヒラギノ角ゴ Pro W3"/>
          <w:color w:val="000000"/>
          <w:sz w:val="24"/>
          <w:szCs w:val="24"/>
        </w:rPr>
        <w:tab/>
      </w:r>
      <w:r w:rsidR="00C50666" w:rsidRPr="003671C7">
        <w:rPr>
          <w:rFonts w:eastAsia="ヒラギノ角ゴ Pro W3"/>
          <w:color w:val="000000"/>
          <w:sz w:val="24"/>
          <w:szCs w:val="24"/>
        </w:rPr>
        <w:t>Post-fi</w:t>
      </w:r>
      <w:r w:rsidR="004628A9" w:rsidRPr="003671C7">
        <w:rPr>
          <w:rFonts w:eastAsia="ヒラギノ角ゴ Pro W3"/>
          <w:color w:val="000000"/>
          <w:sz w:val="24"/>
          <w:szCs w:val="24"/>
        </w:rPr>
        <w:t xml:space="preserve">re aspen densities ranged from 2,500-49,200 trees per </w:t>
      </w:r>
      <w:r w:rsidR="00C748AC" w:rsidRPr="003671C7">
        <w:rPr>
          <w:rFonts w:eastAsia="ヒラギノ角ゴ Pro W3"/>
          <w:color w:val="000000"/>
          <w:sz w:val="24"/>
          <w:szCs w:val="24"/>
        </w:rPr>
        <w:t>ha</w:t>
      </w:r>
      <w:r w:rsidR="004628A9" w:rsidRPr="003671C7">
        <w:rPr>
          <w:rFonts w:eastAsia="ヒラギノ角ゴ Pro W3"/>
          <w:color w:val="000000"/>
          <w:sz w:val="24"/>
          <w:szCs w:val="24"/>
        </w:rPr>
        <w:t xml:space="preserve">, with a mean aspen density of 17,800 (± 1,490 SE) </w:t>
      </w:r>
      <w:r w:rsidR="00C748AC" w:rsidRPr="003671C7">
        <w:rPr>
          <w:rFonts w:eastAsia="ヒラギノ角ゴ Pro W3"/>
          <w:color w:val="000000"/>
          <w:sz w:val="24"/>
          <w:szCs w:val="24"/>
        </w:rPr>
        <w:t xml:space="preserve">trees per ha </w:t>
      </w:r>
      <w:r w:rsidR="004628A9" w:rsidRPr="003671C7">
        <w:rPr>
          <w:rFonts w:eastAsia="ヒラギノ角ゴ Pro W3"/>
          <w:color w:val="000000"/>
          <w:sz w:val="24"/>
          <w:szCs w:val="24"/>
        </w:rPr>
        <w:t xml:space="preserve">across plots. </w:t>
      </w:r>
      <w:r w:rsidR="00110F59" w:rsidRPr="003671C7">
        <w:rPr>
          <w:rFonts w:eastAsia="ヒラギノ角ゴ Pro W3"/>
          <w:color w:val="000000"/>
          <w:sz w:val="24"/>
          <w:szCs w:val="24"/>
        </w:rPr>
        <w:t>Conifers were largely absent</w:t>
      </w:r>
      <w:r w:rsidR="008611FD" w:rsidRPr="003671C7">
        <w:rPr>
          <w:rFonts w:eastAsia="ヒラギノ角ゴ Pro W3"/>
          <w:color w:val="000000"/>
          <w:sz w:val="24"/>
          <w:szCs w:val="24"/>
        </w:rPr>
        <w:t xml:space="preserve"> across the study area</w:t>
      </w:r>
      <w:r w:rsidR="00DE58D4" w:rsidRPr="003671C7">
        <w:rPr>
          <w:rFonts w:eastAsia="ヒラギノ角ゴ Pro W3"/>
          <w:color w:val="000000"/>
          <w:sz w:val="24"/>
          <w:szCs w:val="24"/>
        </w:rPr>
        <w:t xml:space="preserve">, with the exception of </w:t>
      </w:r>
      <w:r w:rsidR="004628A9" w:rsidRPr="003671C7">
        <w:rPr>
          <w:rFonts w:eastAsia="ヒラギノ角ゴ Pro W3"/>
          <w:color w:val="000000"/>
          <w:sz w:val="24"/>
          <w:szCs w:val="24"/>
        </w:rPr>
        <w:t>seven</w:t>
      </w:r>
      <w:r w:rsidR="00110F59" w:rsidRPr="003671C7">
        <w:rPr>
          <w:rFonts w:eastAsia="ヒラギノ角ゴ Pro W3"/>
          <w:color w:val="000000"/>
          <w:sz w:val="24"/>
          <w:szCs w:val="24"/>
        </w:rPr>
        <w:t xml:space="preserve"> sites in Montana that had conifer densities ranging</w:t>
      </w:r>
      <w:r w:rsidR="00F94BAF" w:rsidRPr="003671C7">
        <w:rPr>
          <w:rFonts w:eastAsia="ヒラギノ角ゴ Pro W3"/>
          <w:color w:val="000000"/>
          <w:sz w:val="24"/>
          <w:szCs w:val="24"/>
        </w:rPr>
        <w:t xml:space="preserve"> from </w:t>
      </w:r>
      <w:r w:rsidR="004628A9" w:rsidRPr="003671C7">
        <w:rPr>
          <w:rFonts w:eastAsia="ヒラギノ角ゴ Pro W3"/>
          <w:color w:val="000000"/>
          <w:sz w:val="24"/>
          <w:szCs w:val="24"/>
        </w:rPr>
        <w:t>50-800</w:t>
      </w:r>
      <w:r w:rsidR="00C748AC" w:rsidRPr="003671C7">
        <w:rPr>
          <w:rFonts w:eastAsia="ヒラギノ角ゴ Pro W3"/>
          <w:color w:val="000000"/>
          <w:sz w:val="24"/>
          <w:szCs w:val="24"/>
        </w:rPr>
        <w:t xml:space="preserve"> seedlings per </w:t>
      </w:r>
      <w:r w:rsidR="00F94BAF" w:rsidRPr="003671C7">
        <w:rPr>
          <w:rFonts w:eastAsia="ヒラギノ角ゴ Pro W3"/>
          <w:color w:val="000000"/>
          <w:sz w:val="24"/>
          <w:szCs w:val="24"/>
        </w:rPr>
        <w:t xml:space="preserve">ha. </w:t>
      </w:r>
      <w:r w:rsidR="00B20931" w:rsidRPr="003671C7">
        <w:rPr>
          <w:rFonts w:eastAsia="ヒラギノ角ゴ Pro W3"/>
          <w:color w:val="000000"/>
          <w:sz w:val="24"/>
          <w:szCs w:val="24"/>
        </w:rPr>
        <w:t xml:space="preserve">The most commonly encountered conifers were </w:t>
      </w:r>
      <w:proofErr w:type="spellStart"/>
      <w:r w:rsidR="00D56EC7" w:rsidRPr="003671C7">
        <w:rPr>
          <w:rFonts w:eastAsia="ヒラギノ角ゴ Pro W3"/>
          <w:i/>
          <w:color w:val="000000"/>
          <w:sz w:val="24"/>
          <w:szCs w:val="24"/>
        </w:rPr>
        <w:t>Abies</w:t>
      </w:r>
      <w:proofErr w:type="spellEnd"/>
      <w:r w:rsidR="00D56EC7" w:rsidRPr="003671C7">
        <w:rPr>
          <w:rFonts w:eastAsia="ヒラギノ角ゴ Pro W3"/>
          <w:i/>
          <w:color w:val="000000"/>
          <w:sz w:val="24"/>
          <w:szCs w:val="24"/>
        </w:rPr>
        <w:t xml:space="preserve"> </w:t>
      </w:r>
      <w:proofErr w:type="spellStart"/>
      <w:r w:rsidR="00D56EC7" w:rsidRPr="003671C7">
        <w:rPr>
          <w:rFonts w:eastAsia="ヒラギノ角ゴ Pro W3"/>
          <w:i/>
          <w:color w:val="000000"/>
          <w:sz w:val="24"/>
          <w:szCs w:val="24"/>
        </w:rPr>
        <w:t>lasiocarpa</w:t>
      </w:r>
      <w:proofErr w:type="spellEnd"/>
      <w:r w:rsidR="00D56EC7" w:rsidRPr="003671C7">
        <w:rPr>
          <w:rFonts w:eastAsia="ヒラギノ角ゴ Pro W3"/>
          <w:color w:val="000000"/>
          <w:sz w:val="24"/>
          <w:szCs w:val="24"/>
        </w:rPr>
        <w:t xml:space="preserve"> </w:t>
      </w:r>
      <w:r w:rsidR="004628A9" w:rsidRPr="003671C7">
        <w:rPr>
          <w:rFonts w:eastAsia="ヒラギノ角ゴ Pro W3"/>
          <w:color w:val="000000"/>
          <w:sz w:val="24"/>
          <w:szCs w:val="24"/>
        </w:rPr>
        <w:t xml:space="preserve">and </w:t>
      </w:r>
      <w:proofErr w:type="spellStart"/>
      <w:r w:rsidR="004628A9" w:rsidRPr="003671C7">
        <w:rPr>
          <w:rFonts w:eastAsia="ヒラギノ角ゴ Pro W3"/>
          <w:i/>
          <w:color w:val="000000"/>
          <w:sz w:val="24"/>
          <w:szCs w:val="24"/>
        </w:rPr>
        <w:t>Pseudotsuga</w:t>
      </w:r>
      <w:proofErr w:type="spellEnd"/>
      <w:r w:rsidR="004628A9" w:rsidRPr="003671C7">
        <w:rPr>
          <w:rFonts w:eastAsia="ヒラギノ角ゴ Pro W3"/>
          <w:i/>
          <w:color w:val="000000"/>
          <w:sz w:val="24"/>
          <w:szCs w:val="24"/>
        </w:rPr>
        <w:t xml:space="preserve"> </w:t>
      </w:r>
      <w:proofErr w:type="spellStart"/>
      <w:r w:rsidR="004628A9" w:rsidRPr="003671C7">
        <w:rPr>
          <w:rFonts w:eastAsia="ヒラギノ角ゴ Pro W3"/>
          <w:i/>
          <w:color w:val="000000"/>
          <w:sz w:val="24"/>
          <w:szCs w:val="24"/>
        </w:rPr>
        <w:t>menziesii</w:t>
      </w:r>
      <w:proofErr w:type="spellEnd"/>
      <w:r w:rsidR="00D56EC7" w:rsidRPr="003671C7">
        <w:rPr>
          <w:rFonts w:eastAsia="ヒラギノ角ゴ Pro W3"/>
          <w:color w:val="000000"/>
          <w:sz w:val="24"/>
          <w:szCs w:val="24"/>
        </w:rPr>
        <w:t xml:space="preserve">, </w:t>
      </w:r>
      <w:r w:rsidR="009802C4" w:rsidRPr="003671C7">
        <w:rPr>
          <w:rFonts w:eastAsia="ヒラギノ角ゴ Pro W3"/>
          <w:color w:val="000000"/>
          <w:sz w:val="24"/>
          <w:szCs w:val="24"/>
        </w:rPr>
        <w:t>but a few plots also had</w:t>
      </w:r>
      <w:r w:rsidR="00B20931" w:rsidRPr="003671C7">
        <w:rPr>
          <w:rFonts w:eastAsia="ヒラギノ角ゴ Pro W3"/>
          <w:color w:val="000000"/>
          <w:sz w:val="24"/>
          <w:szCs w:val="24"/>
        </w:rPr>
        <w:t xml:space="preserve"> </w:t>
      </w:r>
      <w:proofErr w:type="spellStart"/>
      <w:r w:rsidR="00AA22DC" w:rsidRPr="003671C7">
        <w:rPr>
          <w:rFonts w:eastAsia="ヒラギノ角ゴ Pro W3"/>
          <w:i/>
          <w:color w:val="000000"/>
          <w:sz w:val="24"/>
          <w:szCs w:val="24"/>
        </w:rPr>
        <w:t>Pinus</w:t>
      </w:r>
      <w:proofErr w:type="spellEnd"/>
      <w:r w:rsidR="00AA22DC" w:rsidRPr="003671C7">
        <w:rPr>
          <w:rFonts w:eastAsia="ヒラギノ角ゴ Pro W3"/>
          <w:i/>
          <w:color w:val="000000"/>
          <w:sz w:val="24"/>
          <w:szCs w:val="24"/>
        </w:rPr>
        <w:t xml:space="preserve"> </w:t>
      </w:r>
      <w:proofErr w:type="spellStart"/>
      <w:r w:rsidR="00AA22DC" w:rsidRPr="003671C7">
        <w:rPr>
          <w:rFonts w:eastAsia="ヒラギノ角ゴ Pro W3"/>
          <w:i/>
          <w:color w:val="000000"/>
          <w:sz w:val="24"/>
          <w:szCs w:val="24"/>
        </w:rPr>
        <w:t>contorta</w:t>
      </w:r>
      <w:proofErr w:type="spellEnd"/>
      <w:r w:rsidR="00AA22DC" w:rsidRPr="003671C7">
        <w:rPr>
          <w:rFonts w:eastAsia="ヒラギノ角ゴ Pro W3"/>
          <w:color w:val="000000"/>
          <w:sz w:val="24"/>
          <w:szCs w:val="24"/>
        </w:rPr>
        <w:t xml:space="preserve"> and </w:t>
      </w:r>
      <w:proofErr w:type="spellStart"/>
      <w:r w:rsidR="00AA22DC" w:rsidRPr="003671C7">
        <w:rPr>
          <w:rFonts w:eastAsia="ヒラギノ角ゴ Pro W3"/>
          <w:i/>
          <w:color w:val="000000"/>
          <w:sz w:val="24"/>
          <w:szCs w:val="24"/>
        </w:rPr>
        <w:t>Picea</w:t>
      </w:r>
      <w:proofErr w:type="spellEnd"/>
      <w:r w:rsidR="00AA22DC" w:rsidRPr="003671C7">
        <w:rPr>
          <w:rFonts w:eastAsia="ヒラギノ角ゴ Pro W3"/>
          <w:i/>
          <w:color w:val="000000"/>
          <w:sz w:val="24"/>
          <w:szCs w:val="24"/>
        </w:rPr>
        <w:t xml:space="preserve"> </w:t>
      </w:r>
      <w:proofErr w:type="spellStart"/>
      <w:r w:rsidR="00AA22DC" w:rsidRPr="003671C7">
        <w:rPr>
          <w:rFonts w:eastAsia="ヒラギノ角ゴ Pro W3"/>
          <w:i/>
          <w:color w:val="000000"/>
          <w:sz w:val="24"/>
          <w:szCs w:val="24"/>
        </w:rPr>
        <w:t>engelmannii</w:t>
      </w:r>
      <w:proofErr w:type="spellEnd"/>
      <w:r w:rsidR="00AA22DC" w:rsidRPr="003671C7">
        <w:rPr>
          <w:rFonts w:eastAsia="ヒラギノ角ゴ Pro W3"/>
          <w:color w:val="000000"/>
          <w:sz w:val="24"/>
          <w:szCs w:val="24"/>
        </w:rPr>
        <w:t xml:space="preserve">. </w:t>
      </w:r>
      <w:r w:rsidR="00F94BAF" w:rsidRPr="003671C7">
        <w:rPr>
          <w:rFonts w:eastAsia="ヒラギノ角ゴ Pro W3"/>
          <w:color w:val="000000"/>
          <w:sz w:val="24"/>
          <w:szCs w:val="24"/>
        </w:rPr>
        <w:t xml:space="preserve">Shrub cover </w:t>
      </w:r>
      <w:r w:rsidR="008611FD" w:rsidRPr="003671C7">
        <w:rPr>
          <w:rFonts w:eastAsia="ヒラギノ角ゴ Pro W3"/>
          <w:color w:val="000000"/>
          <w:sz w:val="24"/>
          <w:szCs w:val="24"/>
        </w:rPr>
        <w:t xml:space="preserve">ranged greatly across plots </w:t>
      </w:r>
      <w:r w:rsidR="00F94BAF" w:rsidRPr="003671C7">
        <w:rPr>
          <w:rFonts w:eastAsia="ヒラギノ角ゴ Pro W3"/>
          <w:color w:val="000000"/>
          <w:sz w:val="24"/>
          <w:szCs w:val="24"/>
        </w:rPr>
        <w:t xml:space="preserve">from 0-82%, with a </w:t>
      </w:r>
      <w:r w:rsidR="008611FD" w:rsidRPr="003671C7">
        <w:rPr>
          <w:rFonts w:eastAsia="ヒラギノ角ゴ Pro W3"/>
          <w:color w:val="000000"/>
          <w:sz w:val="24"/>
          <w:szCs w:val="24"/>
        </w:rPr>
        <w:t xml:space="preserve">mean </w:t>
      </w:r>
      <w:r w:rsidR="009802C4" w:rsidRPr="003671C7">
        <w:rPr>
          <w:rFonts w:eastAsia="ヒラギノ角ゴ Pro W3"/>
          <w:color w:val="000000"/>
          <w:sz w:val="24"/>
          <w:szCs w:val="24"/>
        </w:rPr>
        <w:t>of 30</w:t>
      </w:r>
      <w:r w:rsidR="00C71F5E" w:rsidRPr="003671C7">
        <w:rPr>
          <w:rFonts w:eastAsia="ヒラギノ角ゴ Pro W3"/>
          <w:color w:val="000000"/>
          <w:sz w:val="24"/>
          <w:szCs w:val="24"/>
        </w:rPr>
        <w:t>% (</w:t>
      </w:r>
      <w:r w:rsidR="009802C4" w:rsidRPr="003671C7">
        <w:rPr>
          <w:rFonts w:eastAsia="ヒラギノ角ゴ Pro W3"/>
          <w:color w:val="000000"/>
          <w:sz w:val="24"/>
          <w:szCs w:val="24"/>
        </w:rPr>
        <w:t>± 4</w:t>
      </w:r>
      <w:r w:rsidR="00C71F5E" w:rsidRPr="003671C7">
        <w:rPr>
          <w:rFonts w:eastAsia="ヒラギノ角ゴ Pro W3"/>
          <w:color w:val="000000"/>
          <w:sz w:val="24"/>
          <w:szCs w:val="24"/>
        </w:rPr>
        <w:t>% SE)</w:t>
      </w:r>
      <w:r w:rsidR="00522FBC" w:rsidRPr="003671C7">
        <w:rPr>
          <w:rFonts w:eastAsia="ヒラギノ角ゴ Pro W3"/>
          <w:color w:val="000000"/>
          <w:sz w:val="24"/>
          <w:szCs w:val="24"/>
        </w:rPr>
        <w:t xml:space="preserve">. Common shrubs found </w:t>
      </w:r>
      <w:r w:rsidR="00D56EC7" w:rsidRPr="003671C7">
        <w:rPr>
          <w:rFonts w:eastAsia="ヒラギノ角ゴ Pro W3"/>
          <w:color w:val="000000"/>
          <w:sz w:val="24"/>
          <w:szCs w:val="24"/>
        </w:rPr>
        <w:t>across the study area include</w:t>
      </w:r>
      <w:r w:rsidR="00864ECB" w:rsidRPr="003671C7">
        <w:rPr>
          <w:rFonts w:eastAsia="ヒラギノ角ゴ Pro W3"/>
          <w:color w:val="000000"/>
          <w:sz w:val="24"/>
          <w:szCs w:val="24"/>
        </w:rPr>
        <w:t xml:space="preserve"> </w:t>
      </w:r>
      <w:proofErr w:type="spellStart"/>
      <w:r w:rsidR="00864ECB" w:rsidRPr="003671C7">
        <w:rPr>
          <w:rFonts w:eastAsia="ヒラギノ角ゴ Pro W3"/>
          <w:i/>
          <w:color w:val="000000"/>
          <w:sz w:val="24"/>
          <w:szCs w:val="24"/>
        </w:rPr>
        <w:t>Symphoricarpos</w:t>
      </w:r>
      <w:proofErr w:type="spellEnd"/>
      <w:r w:rsidR="00864ECB" w:rsidRPr="003671C7">
        <w:rPr>
          <w:rFonts w:eastAsia="ヒラギノ角ゴ Pro W3"/>
          <w:i/>
          <w:color w:val="000000"/>
          <w:sz w:val="24"/>
          <w:szCs w:val="24"/>
        </w:rPr>
        <w:t xml:space="preserve"> </w:t>
      </w:r>
      <w:proofErr w:type="spellStart"/>
      <w:r w:rsidR="00864ECB" w:rsidRPr="003671C7">
        <w:rPr>
          <w:rFonts w:eastAsia="ヒラギノ角ゴ Pro W3"/>
          <w:i/>
          <w:color w:val="000000"/>
          <w:sz w:val="24"/>
          <w:szCs w:val="24"/>
        </w:rPr>
        <w:t>oreophilus</w:t>
      </w:r>
      <w:proofErr w:type="spellEnd"/>
      <w:r w:rsidR="00864ECB" w:rsidRPr="003671C7">
        <w:rPr>
          <w:rFonts w:eastAsia="ヒラギノ角ゴ Pro W3"/>
          <w:color w:val="000000"/>
          <w:sz w:val="24"/>
          <w:szCs w:val="24"/>
        </w:rPr>
        <w:t>,</w:t>
      </w:r>
      <w:r w:rsidR="00864ECB" w:rsidRPr="003671C7">
        <w:rPr>
          <w:sz w:val="24"/>
          <w:szCs w:val="24"/>
        </w:rPr>
        <w:t xml:space="preserve"> </w:t>
      </w:r>
      <w:proofErr w:type="spellStart"/>
      <w:r w:rsidR="00864ECB" w:rsidRPr="003671C7">
        <w:rPr>
          <w:i/>
          <w:sz w:val="24"/>
          <w:szCs w:val="24"/>
        </w:rPr>
        <w:t>Prunus</w:t>
      </w:r>
      <w:proofErr w:type="spellEnd"/>
      <w:r w:rsidR="00864ECB" w:rsidRPr="003671C7">
        <w:rPr>
          <w:i/>
          <w:sz w:val="24"/>
          <w:szCs w:val="24"/>
        </w:rPr>
        <w:t xml:space="preserve"> </w:t>
      </w:r>
      <w:proofErr w:type="spellStart"/>
      <w:r w:rsidR="00864ECB" w:rsidRPr="003671C7">
        <w:rPr>
          <w:i/>
          <w:sz w:val="24"/>
          <w:szCs w:val="24"/>
        </w:rPr>
        <w:t>virginiana</w:t>
      </w:r>
      <w:proofErr w:type="spellEnd"/>
      <w:r w:rsidR="00864ECB" w:rsidRPr="003671C7">
        <w:rPr>
          <w:sz w:val="24"/>
          <w:szCs w:val="24"/>
        </w:rPr>
        <w:t xml:space="preserve">, </w:t>
      </w:r>
      <w:proofErr w:type="spellStart"/>
      <w:r w:rsidR="00864ECB" w:rsidRPr="003671C7">
        <w:rPr>
          <w:rFonts w:eastAsia="ヒラギノ角ゴ Pro W3"/>
          <w:i/>
          <w:color w:val="000000"/>
          <w:sz w:val="24"/>
          <w:szCs w:val="24"/>
        </w:rPr>
        <w:t>Ceanothus</w:t>
      </w:r>
      <w:proofErr w:type="spellEnd"/>
      <w:r w:rsidR="00864ECB" w:rsidRPr="003671C7">
        <w:rPr>
          <w:rFonts w:eastAsia="ヒラギノ角ゴ Pro W3"/>
          <w:i/>
          <w:color w:val="000000"/>
          <w:sz w:val="24"/>
          <w:szCs w:val="24"/>
        </w:rPr>
        <w:t xml:space="preserve"> </w:t>
      </w:r>
      <w:proofErr w:type="spellStart"/>
      <w:r w:rsidR="00864ECB" w:rsidRPr="003671C7">
        <w:rPr>
          <w:rFonts w:eastAsia="ヒラギノ角ゴ Pro W3"/>
          <w:i/>
          <w:color w:val="000000"/>
          <w:sz w:val="24"/>
          <w:szCs w:val="24"/>
        </w:rPr>
        <w:t>velutinus</w:t>
      </w:r>
      <w:proofErr w:type="spellEnd"/>
      <w:r w:rsidR="00864ECB" w:rsidRPr="003671C7">
        <w:rPr>
          <w:rFonts w:eastAsia="ヒラギノ角ゴ Pro W3"/>
          <w:color w:val="000000"/>
          <w:sz w:val="24"/>
          <w:szCs w:val="24"/>
        </w:rPr>
        <w:t xml:space="preserve"> and </w:t>
      </w:r>
      <w:r w:rsidR="00864ECB" w:rsidRPr="003671C7">
        <w:rPr>
          <w:rFonts w:eastAsia="ヒラギノ角ゴ Pro W3"/>
          <w:i/>
          <w:color w:val="000000"/>
          <w:sz w:val="24"/>
          <w:szCs w:val="24"/>
        </w:rPr>
        <w:t xml:space="preserve">Rosa </w:t>
      </w:r>
      <w:proofErr w:type="spellStart"/>
      <w:r w:rsidR="00864ECB" w:rsidRPr="003671C7">
        <w:rPr>
          <w:rFonts w:eastAsia="ヒラギノ角ゴ Pro W3"/>
          <w:i/>
          <w:color w:val="000000"/>
          <w:sz w:val="24"/>
          <w:szCs w:val="24"/>
        </w:rPr>
        <w:t>woodsii</w:t>
      </w:r>
      <w:proofErr w:type="spellEnd"/>
      <w:r w:rsidR="00522FBC" w:rsidRPr="003671C7">
        <w:rPr>
          <w:rFonts w:eastAsia="ヒラギノ角ゴ Pro W3"/>
          <w:color w:val="000000"/>
          <w:sz w:val="24"/>
          <w:szCs w:val="24"/>
        </w:rPr>
        <w:t xml:space="preserve">. </w:t>
      </w:r>
    </w:p>
    <w:p w14:paraId="3B9C1411" w14:textId="7B0FC627" w:rsidR="00CC62D5" w:rsidRPr="003671C7" w:rsidRDefault="0078749C" w:rsidP="003671C7">
      <w:pPr>
        <w:tabs>
          <w:tab w:val="left" w:pos="360"/>
          <w:tab w:val="left" w:pos="432"/>
        </w:tabs>
        <w:spacing w:line="240" w:lineRule="auto"/>
        <w:contextualSpacing/>
        <w:rPr>
          <w:rFonts w:eastAsia="ヒラギノ角ゴ Pro W3"/>
          <w:color w:val="000000"/>
          <w:sz w:val="24"/>
          <w:szCs w:val="24"/>
        </w:rPr>
      </w:pPr>
      <w:r w:rsidRPr="003671C7">
        <w:rPr>
          <w:rFonts w:eastAsia="ヒラギノ角ゴ Pro W3"/>
          <w:color w:val="000000"/>
          <w:sz w:val="24"/>
          <w:szCs w:val="24"/>
        </w:rPr>
        <w:tab/>
      </w:r>
      <w:r w:rsidR="00CC62D5" w:rsidRPr="003671C7">
        <w:rPr>
          <w:rFonts w:eastAsia="ヒラギノ角ゴ Pro W3"/>
          <w:color w:val="000000"/>
          <w:sz w:val="24"/>
          <w:szCs w:val="24"/>
        </w:rPr>
        <w:t xml:space="preserve">Multiple linear regression examining post-fire aspen densities produced </w:t>
      </w:r>
      <w:r w:rsidR="00F13BBC">
        <w:rPr>
          <w:rFonts w:eastAsia="ヒラギノ角ゴ Pro W3"/>
          <w:color w:val="000000"/>
          <w:sz w:val="24"/>
          <w:szCs w:val="24"/>
        </w:rPr>
        <w:t>five</w:t>
      </w:r>
      <w:r w:rsidR="00670087" w:rsidRPr="003671C7">
        <w:rPr>
          <w:rFonts w:eastAsia="ヒラギノ角ゴ Pro W3"/>
          <w:color w:val="000000"/>
          <w:sz w:val="24"/>
          <w:szCs w:val="24"/>
        </w:rPr>
        <w:t xml:space="preserve"> </w:t>
      </w:r>
      <w:r w:rsidR="00CC62D5" w:rsidRPr="003671C7">
        <w:rPr>
          <w:rFonts w:eastAsia="ヒラギノ角ゴ Pro W3"/>
          <w:color w:val="000000"/>
          <w:sz w:val="24"/>
          <w:szCs w:val="24"/>
        </w:rPr>
        <w:t xml:space="preserve">models within 2 </w:t>
      </w:r>
      <w:proofErr w:type="spellStart"/>
      <w:r w:rsidR="00CC62D5" w:rsidRPr="003671C7">
        <w:rPr>
          <w:rFonts w:eastAsia="ヒラギノ角ゴ Pro W3"/>
          <w:color w:val="000000"/>
          <w:sz w:val="24"/>
          <w:szCs w:val="24"/>
        </w:rPr>
        <w:t>AICc</w:t>
      </w:r>
      <w:proofErr w:type="spellEnd"/>
      <w:r w:rsidR="00CC62D5" w:rsidRPr="003671C7">
        <w:rPr>
          <w:rFonts w:eastAsia="ヒラギノ角ゴ Pro W3"/>
          <w:color w:val="000000"/>
          <w:sz w:val="24"/>
          <w:szCs w:val="24"/>
        </w:rPr>
        <w:t xml:space="preserve"> of a top model, with both climate and site-specific variables included in the final models </w:t>
      </w:r>
      <w:r w:rsidR="009E3EB4">
        <w:rPr>
          <w:rFonts w:eastAsia="ヒラギノ角ゴ Pro W3"/>
          <w:color w:val="0000FF"/>
          <w:sz w:val="24"/>
          <w:szCs w:val="24"/>
        </w:rPr>
        <w:t>(Table 6</w:t>
      </w:r>
      <w:r w:rsidR="001C5CFB">
        <w:rPr>
          <w:rFonts w:eastAsia="ヒラギノ角ゴ Pro W3"/>
          <w:color w:val="0000FF"/>
          <w:sz w:val="24"/>
          <w:szCs w:val="24"/>
        </w:rPr>
        <w:t>.</w:t>
      </w:r>
      <w:r w:rsidR="009E3EB4">
        <w:rPr>
          <w:rFonts w:eastAsia="ヒラギノ角ゴ Pro W3"/>
          <w:color w:val="0000FF"/>
          <w:sz w:val="24"/>
          <w:szCs w:val="24"/>
        </w:rPr>
        <w:t>2</w:t>
      </w:r>
      <w:r w:rsidR="00CC62D5" w:rsidRPr="003671C7">
        <w:rPr>
          <w:rFonts w:eastAsia="ヒラギノ角ゴ Pro W3"/>
          <w:color w:val="0000FF"/>
          <w:sz w:val="24"/>
          <w:szCs w:val="24"/>
        </w:rPr>
        <w:t xml:space="preserve">). </w:t>
      </w:r>
      <w:r w:rsidR="001A0BCB" w:rsidRPr="003671C7">
        <w:rPr>
          <w:rFonts w:eastAsia="ヒラギノ角ゴ Pro W3"/>
          <w:color w:val="000000"/>
          <w:sz w:val="24"/>
          <w:szCs w:val="24"/>
        </w:rPr>
        <w:t xml:space="preserve"> The </w:t>
      </w:r>
      <w:r w:rsidR="00CC62D5" w:rsidRPr="003671C7">
        <w:rPr>
          <w:rFonts w:eastAsia="ヒラギノ角ゴ Pro W3"/>
          <w:color w:val="000000"/>
          <w:sz w:val="24"/>
          <w:szCs w:val="24"/>
        </w:rPr>
        <w:t xml:space="preserve">top model showed that winter temperatures before fire and the annual timing of precipitation following fire influenced sucker densities, as did fire severity, heat load index, </w:t>
      </w:r>
      <w:r w:rsidR="00CC62D5" w:rsidRPr="003671C7">
        <w:rPr>
          <w:rFonts w:eastAsia="ヒラギノ角ゴ Pro W3"/>
          <w:color w:val="000000"/>
          <w:sz w:val="24"/>
          <w:szCs w:val="24"/>
        </w:rPr>
        <w:lastRenderedPageBreak/>
        <w:t xml:space="preserve">and shrub cover. We found a negative relationship between aspen density and the ratio of winter minimum temperature three years before fire to the long-term average, indicating that colder than average winter temperatures were correlated </w:t>
      </w:r>
      <w:r w:rsidR="00984099" w:rsidRPr="003671C7">
        <w:rPr>
          <w:rFonts w:eastAsia="ヒラギノ角ゴ Pro W3"/>
          <w:color w:val="000000"/>
          <w:sz w:val="24"/>
          <w:szCs w:val="24"/>
        </w:rPr>
        <w:t>with</w:t>
      </w:r>
      <w:r w:rsidR="00CC62D5" w:rsidRPr="003671C7">
        <w:rPr>
          <w:rFonts w:eastAsia="ヒラギノ角ゴ Pro W3"/>
          <w:color w:val="000000"/>
          <w:sz w:val="24"/>
          <w:szCs w:val="24"/>
        </w:rPr>
        <w:t xml:space="preserve"> lower aspen densities. The precipitation variable included in the final model was calculated as growing season precipitation (April-September) three years after fire divided by mean annual precipitation. Therefore, a higher precipitation ratio indicates more precipitation occurred during the growing season whereas a lower ratio indicates more precipitation during winter and early spring. </w:t>
      </w:r>
      <w:r w:rsidR="00670087" w:rsidRPr="003671C7">
        <w:rPr>
          <w:rFonts w:eastAsia="ヒラギノ角ゴ Pro W3"/>
          <w:color w:val="000000"/>
          <w:sz w:val="24"/>
          <w:szCs w:val="24"/>
        </w:rPr>
        <w:t xml:space="preserve">There was </w:t>
      </w:r>
      <w:r w:rsidR="00CC62D5" w:rsidRPr="003671C7">
        <w:rPr>
          <w:rFonts w:eastAsia="ヒラギノ角ゴ Pro W3"/>
          <w:color w:val="000000"/>
          <w:sz w:val="24"/>
          <w:szCs w:val="24"/>
        </w:rPr>
        <w:t xml:space="preserve">a negative correlation between aspen density and the precipitation ratio, </w:t>
      </w:r>
      <w:r w:rsidR="00C14011" w:rsidRPr="003671C7">
        <w:rPr>
          <w:rFonts w:eastAsia="ヒラギノ角ゴ Pro W3"/>
          <w:color w:val="000000"/>
          <w:sz w:val="24"/>
          <w:szCs w:val="24"/>
        </w:rPr>
        <w:t>suggesting</w:t>
      </w:r>
      <w:r w:rsidR="00670087" w:rsidRPr="003671C7">
        <w:rPr>
          <w:rFonts w:eastAsia="ヒラギノ角ゴ Pro W3"/>
          <w:color w:val="000000"/>
          <w:sz w:val="24"/>
          <w:szCs w:val="24"/>
        </w:rPr>
        <w:t xml:space="preserve"> </w:t>
      </w:r>
      <w:r w:rsidR="00CC62D5" w:rsidRPr="003671C7">
        <w:rPr>
          <w:rFonts w:eastAsia="ヒラギノ角ゴ Pro W3"/>
          <w:color w:val="000000"/>
          <w:sz w:val="24"/>
          <w:szCs w:val="24"/>
        </w:rPr>
        <w:t xml:space="preserve">that as the precipitation ratio increases (more growing season precipitation), aspen densities decline. A positive relationship with heat load index, which incorporates the topographic effects on solar radiation and potential evapotranspiration, </w:t>
      </w:r>
      <w:r w:rsidR="00670087" w:rsidRPr="003671C7">
        <w:rPr>
          <w:rFonts w:eastAsia="ヒラギノ角ゴ Pro W3"/>
          <w:color w:val="000000"/>
          <w:sz w:val="24"/>
          <w:szCs w:val="24"/>
        </w:rPr>
        <w:t>indicates</w:t>
      </w:r>
      <w:r w:rsidR="00CC62D5" w:rsidRPr="003671C7">
        <w:rPr>
          <w:rFonts w:eastAsia="ヒラギノ角ゴ Pro W3"/>
          <w:color w:val="000000"/>
          <w:sz w:val="24"/>
          <w:szCs w:val="24"/>
        </w:rPr>
        <w:t xml:space="preserve"> that aspen regeneration following fire was higher on warmer and drier slopes. </w:t>
      </w:r>
      <w:r w:rsidR="00670087" w:rsidRPr="003671C7">
        <w:rPr>
          <w:rFonts w:eastAsia="ヒラギノ角ゴ Pro W3"/>
          <w:color w:val="000000"/>
          <w:sz w:val="24"/>
          <w:szCs w:val="24"/>
        </w:rPr>
        <w:t xml:space="preserve">There was a </w:t>
      </w:r>
      <w:r w:rsidR="00CC62D5" w:rsidRPr="003671C7">
        <w:rPr>
          <w:rFonts w:eastAsia="ヒラギノ角ゴ Pro W3"/>
          <w:color w:val="000000"/>
          <w:sz w:val="24"/>
          <w:szCs w:val="24"/>
        </w:rPr>
        <w:t>negative relation</w:t>
      </w:r>
      <w:r w:rsidR="00670087" w:rsidRPr="003671C7">
        <w:rPr>
          <w:rFonts w:eastAsia="ヒラギノ角ゴ Pro W3"/>
          <w:color w:val="000000"/>
          <w:sz w:val="24"/>
          <w:szCs w:val="24"/>
        </w:rPr>
        <w:t>ship with shrub cover, suggesting interspecific competition depress</w:t>
      </w:r>
      <w:r w:rsidR="00C14011" w:rsidRPr="003671C7">
        <w:rPr>
          <w:rFonts w:eastAsia="ヒラギノ角ゴ Pro W3"/>
          <w:color w:val="000000"/>
          <w:sz w:val="24"/>
          <w:szCs w:val="24"/>
        </w:rPr>
        <w:t>es</w:t>
      </w:r>
      <w:r w:rsidR="00670087" w:rsidRPr="003671C7">
        <w:rPr>
          <w:rFonts w:eastAsia="ヒラギノ角ゴ Pro W3"/>
          <w:color w:val="000000"/>
          <w:sz w:val="24"/>
          <w:szCs w:val="24"/>
        </w:rPr>
        <w:t xml:space="preserve"> aspen densities</w:t>
      </w:r>
      <w:r w:rsidR="00CC62D5" w:rsidRPr="003671C7">
        <w:rPr>
          <w:rFonts w:eastAsia="ヒラギノ角ゴ Pro W3"/>
          <w:color w:val="000000"/>
          <w:sz w:val="24"/>
          <w:szCs w:val="24"/>
        </w:rPr>
        <w:t xml:space="preserve">. </w:t>
      </w:r>
      <w:r w:rsidR="00670087" w:rsidRPr="003671C7">
        <w:rPr>
          <w:rFonts w:eastAsia="ヒラギノ角ゴ Pro W3"/>
          <w:color w:val="000000"/>
          <w:sz w:val="24"/>
          <w:szCs w:val="24"/>
        </w:rPr>
        <w:t xml:space="preserve">Additional variables that were included in the </w:t>
      </w:r>
      <w:r w:rsidR="004B5AE8">
        <w:rPr>
          <w:rFonts w:eastAsia="ヒラギノ角ゴ Pro W3"/>
          <w:color w:val="000000"/>
          <w:sz w:val="24"/>
          <w:szCs w:val="24"/>
        </w:rPr>
        <w:t>five</w:t>
      </w:r>
      <w:r w:rsidR="004B5AE8" w:rsidRPr="003671C7">
        <w:rPr>
          <w:rFonts w:eastAsia="ヒラギノ角ゴ Pro W3"/>
          <w:color w:val="000000"/>
          <w:sz w:val="24"/>
          <w:szCs w:val="24"/>
        </w:rPr>
        <w:t xml:space="preserve"> </w:t>
      </w:r>
      <w:r w:rsidR="00670087" w:rsidRPr="003671C7">
        <w:rPr>
          <w:rFonts w:eastAsia="ヒラギノ角ゴ Pro W3"/>
          <w:color w:val="000000"/>
          <w:sz w:val="24"/>
          <w:szCs w:val="24"/>
        </w:rPr>
        <w:t xml:space="preserve">best models, but that were not identified as significant terms, </w:t>
      </w:r>
      <w:r w:rsidR="00CC62D5" w:rsidRPr="003671C7">
        <w:rPr>
          <w:rFonts w:eastAsia="ヒラギノ角ゴ Pro W3"/>
          <w:color w:val="000000"/>
          <w:sz w:val="24"/>
          <w:szCs w:val="24"/>
        </w:rPr>
        <w:t xml:space="preserve">included </w:t>
      </w:r>
      <w:r w:rsidR="00670087" w:rsidRPr="003671C7">
        <w:rPr>
          <w:rFonts w:eastAsia="ヒラギノ角ゴ Pro W3"/>
          <w:color w:val="000000"/>
          <w:sz w:val="24"/>
          <w:szCs w:val="24"/>
        </w:rPr>
        <w:t>browsed leader and</w:t>
      </w:r>
      <w:r w:rsidR="00CC62D5" w:rsidRPr="003671C7">
        <w:rPr>
          <w:rFonts w:eastAsia="ヒラギノ角ゴ Pro W3"/>
          <w:color w:val="000000"/>
          <w:sz w:val="24"/>
          <w:szCs w:val="24"/>
        </w:rPr>
        <w:t xml:space="preserve"> fire</w:t>
      </w:r>
      <w:r w:rsidR="00670087" w:rsidRPr="003671C7">
        <w:rPr>
          <w:rFonts w:eastAsia="ヒラギノ角ゴ Pro W3"/>
          <w:color w:val="000000"/>
          <w:sz w:val="24"/>
          <w:szCs w:val="24"/>
        </w:rPr>
        <w:t xml:space="preserve"> </w:t>
      </w:r>
      <w:r w:rsidR="00CC62D5" w:rsidRPr="003671C7">
        <w:rPr>
          <w:rFonts w:eastAsia="ヒラギノ角ゴ Pro W3"/>
          <w:color w:val="000000"/>
          <w:sz w:val="24"/>
          <w:szCs w:val="24"/>
        </w:rPr>
        <w:t>size</w:t>
      </w:r>
      <w:r w:rsidR="00670087" w:rsidRPr="003671C7">
        <w:rPr>
          <w:rFonts w:eastAsia="ヒラギノ角ゴ Pro W3"/>
          <w:color w:val="000000"/>
          <w:sz w:val="24"/>
          <w:szCs w:val="24"/>
        </w:rPr>
        <w:t xml:space="preserve"> (negative relationships with aspen suck</w:t>
      </w:r>
      <w:r w:rsidR="00734434" w:rsidRPr="003671C7">
        <w:rPr>
          <w:rFonts w:eastAsia="ヒラギノ角ゴ Pro W3"/>
          <w:color w:val="000000"/>
          <w:sz w:val="24"/>
          <w:szCs w:val="24"/>
        </w:rPr>
        <w:t>er</w:t>
      </w:r>
      <w:r w:rsidR="00670087" w:rsidRPr="003671C7">
        <w:rPr>
          <w:rFonts w:eastAsia="ヒラギノ角ゴ Pro W3"/>
          <w:color w:val="000000"/>
          <w:sz w:val="24"/>
          <w:szCs w:val="24"/>
        </w:rPr>
        <w:t xml:space="preserve"> density)</w:t>
      </w:r>
      <w:ins w:id="302" w:author="Shinneman, Douglas" w:date="2017-04-04T13:02:00Z">
        <w:r w:rsidR="004B5AE8">
          <w:rPr>
            <w:rFonts w:eastAsia="ヒラギノ角ゴ Pro W3"/>
            <w:color w:val="000000"/>
            <w:sz w:val="24"/>
            <w:szCs w:val="24"/>
          </w:rPr>
          <w:t>.</w:t>
        </w:r>
      </w:ins>
    </w:p>
    <w:p w14:paraId="6DBA982E" w14:textId="77777777" w:rsidR="00AE544C" w:rsidRPr="003671C7" w:rsidRDefault="00AE544C" w:rsidP="003671C7">
      <w:pPr>
        <w:tabs>
          <w:tab w:val="left" w:pos="360"/>
          <w:tab w:val="left" w:pos="432"/>
        </w:tabs>
        <w:spacing w:line="240" w:lineRule="auto"/>
        <w:contextualSpacing/>
        <w:rPr>
          <w:rFonts w:eastAsia="ヒラギノ角ゴ Pro W3"/>
          <w:color w:val="000000"/>
          <w:sz w:val="24"/>
          <w:szCs w:val="24"/>
        </w:rPr>
      </w:pPr>
    </w:p>
    <w:p w14:paraId="2A6D0BE8" w14:textId="017B3C68" w:rsidR="00CC62D5" w:rsidRPr="003671C7" w:rsidRDefault="00F13BBC" w:rsidP="003671C7">
      <w:pPr>
        <w:tabs>
          <w:tab w:val="left" w:pos="360"/>
          <w:tab w:val="left" w:pos="432"/>
        </w:tabs>
        <w:spacing w:line="240" w:lineRule="auto"/>
        <w:contextualSpacing/>
        <w:rPr>
          <w:rFonts w:eastAsia="ヒラギノ角ゴ Pro W3"/>
          <w:color w:val="000000"/>
          <w:sz w:val="24"/>
          <w:szCs w:val="24"/>
        </w:rPr>
      </w:pPr>
      <w:r w:rsidRPr="00361B17">
        <w:rPr>
          <w:noProof/>
        </w:rPr>
        <w:drawing>
          <wp:inline distT="0" distB="0" distL="0" distR="0" wp14:anchorId="3482F7CE" wp14:editId="06FF4343">
            <wp:extent cx="5943600" cy="176807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8073"/>
                    </a:xfrm>
                    <a:prstGeom prst="rect">
                      <a:avLst/>
                    </a:prstGeom>
                    <a:noFill/>
                    <a:ln>
                      <a:noFill/>
                    </a:ln>
                  </pic:spPr>
                </pic:pic>
              </a:graphicData>
            </a:graphic>
          </wp:inline>
        </w:drawing>
      </w:r>
    </w:p>
    <w:p w14:paraId="346E8C0A" w14:textId="77777777" w:rsidR="00CC62D5" w:rsidRPr="003671C7" w:rsidRDefault="00FA6257" w:rsidP="003671C7">
      <w:pPr>
        <w:tabs>
          <w:tab w:val="left" w:pos="360"/>
          <w:tab w:val="left" w:pos="432"/>
        </w:tabs>
        <w:spacing w:line="240" w:lineRule="auto"/>
        <w:contextualSpacing/>
        <w:rPr>
          <w:rFonts w:eastAsia="ヒラギノ角ゴ Pro W3"/>
          <w:color w:val="000000"/>
          <w:sz w:val="24"/>
          <w:szCs w:val="24"/>
        </w:rPr>
      </w:pPr>
      <w:r w:rsidRPr="003671C7">
        <w:rPr>
          <w:rFonts w:eastAsia="ヒラギノ角ゴ Pro W3"/>
          <w:color w:val="000000"/>
          <w:sz w:val="24"/>
          <w:szCs w:val="24"/>
        </w:rPr>
        <w:t xml:space="preserve"> </w:t>
      </w:r>
    </w:p>
    <w:p w14:paraId="0FFF1D6C" w14:textId="77777777" w:rsidR="00DD3CF4" w:rsidRPr="003671C7" w:rsidRDefault="009E3EB4" w:rsidP="003671C7">
      <w:pPr>
        <w:tabs>
          <w:tab w:val="left" w:pos="360"/>
          <w:tab w:val="left" w:pos="432"/>
        </w:tabs>
        <w:spacing w:line="240" w:lineRule="auto"/>
        <w:contextualSpacing/>
        <w:rPr>
          <w:rFonts w:eastAsia="ヒラギノ角ゴ Pro W3"/>
          <w:color w:val="000000"/>
          <w:sz w:val="24"/>
          <w:szCs w:val="24"/>
        </w:rPr>
      </w:pPr>
      <w:proofErr w:type="gramStart"/>
      <w:r>
        <w:rPr>
          <w:rFonts w:eastAsia="ヒラギノ角ゴ Pro W3"/>
          <w:color w:val="000000"/>
          <w:sz w:val="24"/>
          <w:szCs w:val="24"/>
        </w:rPr>
        <w:t>Table 6.2</w:t>
      </w:r>
      <w:r w:rsidR="00FA6257" w:rsidRPr="00080D8F">
        <w:rPr>
          <w:rFonts w:eastAsia="ヒラギノ角ゴ Pro W3"/>
          <w:color w:val="000000"/>
          <w:sz w:val="24"/>
          <w:szCs w:val="24"/>
        </w:rPr>
        <w:t>.</w:t>
      </w:r>
      <w:proofErr w:type="gramEnd"/>
      <w:r w:rsidR="00FA6257" w:rsidRPr="003671C7">
        <w:rPr>
          <w:rFonts w:eastAsia="ヒラギノ角ゴ Pro W3"/>
          <w:color w:val="000000"/>
          <w:sz w:val="24"/>
          <w:szCs w:val="24"/>
        </w:rPr>
        <w:t xml:space="preserve"> Linear regression results for top models (∆</w:t>
      </w:r>
      <w:proofErr w:type="spellStart"/>
      <w:r w:rsidR="00FA6257" w:rsidRPr="003671C7">
        <w:rPr>
          <w:rFonts w:eastAsia="ヒラギノ角ゴ Pro W3"/>
          <w:color w:val="000000"/>
          <w:sz w:val="24"/>
          <w:szCs w:val="24"/>
        </w:rPr>
        <w:t>AICc</w:t>
      </w:r>
      <w:proofErr w:type="spellEnd"/>
      <w:r w:rsidR="00FA6257" w:rsidRPr="003671C7">
        <w:rPr>
          <w:rFonts w:eastAsia="ヒラギノ角ゴ Pro W3"/>
          <w:color w:val="000000"/>
          <w:sz w:val="24"/>
          <w:szCs w:val="24"/>
        </w:rPr>
        <w:t xml:space="preserve"> &lt; 2) predicting log transformed aspen sucker (&lt; 10 cm diameter) densities in fires that burned from 2000-2009. </w:t>
      </w:r>
    </w:p>
    <w:p w14:paraId="49187E24" w14:textId="77777777" w:rsidR="00FA6257" w:rsidRPr="003671C7" w:rsidRDefault="00FA6257" w:rsidP="003671C7">
      <w:pPr>
        <w:tabs>
          <w:tab w:val="left" w:pos="360"/>
          <w:tab w:val="left" w:pos="432"/>
        </w:tabs>
        <w:spacing w:line="240" w:lineRule="auto"/>
        <w:contextualSpacing/>
        <w:rPr>
          <w:rFonts w:eastAsia="ヒラギノ角ゴ Pro W3"/>
          <w:color w:val="000000"/>
          <w:sz w:val="24"/>
          <w:szCs w:val="24"/>
        </w:rPr>
      </w:pPr>
    </w:p>
    <w:p w14:paraId="35C85AAF" w14:textId="1108C6DE" w:rsidR="00056E95" w:rsidRPr="005F585F" w:rsidRDefault="00056E95">
      <w:pPr>
        <w:tabs>
          <w:tab w:val="left" w:pos="432"/>
        </w:tabs>
        <w:spacing w:line="240" w:lineRule="auto"/>
        <w:contextualSpacing/>
        <w:outlineLvl w:val="0"/>
        <w:rPr>
          <w:sz w:val="24"/>
          <w:szCs w:val="24"/>
        </w:rPr>
        <w:pPrChange w:id="303" w:author="Shinneman, Douglas" w:date="2017-04-03T18:06:00Z">
          <w:pPr>
            <w:tabs>
              <w:tab w:val="left" w:pos="432"/>
            </w:tabs>
            <w:spacing w:line="240" w:lineRule="auto"/>
            <w:contextualSpacing/>
          </w:pPr>
        </w:pPrChange>
      </w:pPr>
      <w:r w:rsidRPr="001038C6">
        <w:rPr>
          <w:rFonts w:eastAsia="ヒラギノ角ゴ Pro W3"/>
          <w:color w:val="000000"/>
          <w:sz w:val="24"/>
          <w:szCs w:val="24"/>
          <w:rPrChange w:id="304" w:author="Shinneman, Douglas" w:date="2017-04-04T13:43:00Z">
            <w:rPr>
              <w:rFonts w:eastAsia="ヒラギノ角ゴ Pro W3"/>
              <w:b/>
              <w:color w:val="000000"/>
              <w:sz w:val="24"/>
              <w:szCs w:val="24"/>
            </w:rPr>
          </w:rPrChange>
        </w:rPr>
        <w:t>6.3</w:t>
      </w:r>
      <w:r w:rsidRPr="001038C6">
        <w:rPr>
          <w:rFonts w:eastAsia="ヒラギノ角ゴ Pro W3"/>
          <w:i/>
          <w:color w:val="000000"/>
          <w:sz w:val="24"/>
          <w:szCs w:val="24"/>
          <w:rPrChange w:id="305" w:author="Shinneman, Douglas" w:date="2017-04-04T13:43:00Z">
            <w:rPr>
              <w:rFonts w:eastAsia="ヒラギノ角ゴ Pro W3"/>
              <w:b/>
              <w:i/>
              <w:color w:val="000000"/>
              <w:sz w:val="24"/>
              <w:szCs w:val="24"/>
            </w:rPr>
          </w:rPrChange>
        </w:rPr>
        <w:t xml:space="preserve"> Forecast aspen distribution</w:t>
      </w:r>
      <w:r w:rsidR="00652843" w:rsidRPr="001038C6">
        <w:rPr>
          <w:rFonts w:eastAsia="ヒラギノ角ゴ Pro W3"/>
          <w:i/>
          <w:color w:val="000000"/>
          <w:sz w:val="24"/>
          <w:szCs w:val="24"/>
          <w:rPrChange w:id="306" w:author="Shinneman, Douglas" w:date="2017-04-04T13:43:00Z">
            <w:rPr>
              <w:rFonts w:eastAsia="ヒラギノ角ゴ Pro W3"/>
              <w:b/>
              <w:i/>
              <w:color w:val="000000"/>
              <w:sz w:val="24"/>
              <w:szCs w:val="24"/>
            </w:rPr>
          </w:rPrChange>
        </w:rPr>
        <w:t xml:space="preserve"> </w:t>
      </w:r>
    </w:p>
    <w:p w14:paraId="38968330" w14:textId="6E0A6E00" w:rsidR="00F53215" w:rsidRDefault="001038C6" w:rsidP="007111E2">
      <w:pPr>
        <w:tabs>
          <w:tab w:val="left" w:pos="360"/>
          <w:tab w:val="left" w:pos="432"/>
        </w:tabs>
        <w:contextualSpacing/>
        <w:rPr>
          <w:ins w:id="307" w:author="Alec Kretchun" w:date="2017-04-05T10:43:00Z"/>
          <w:rFonts w:eastAsia="ヒラギノ角ゴ Pro W3"/>
          <w:color w:val="000000"/>
          <w:sz w:val="24"/>
          <w:szCs w:val="24"/>
        </w:rPr>
      </w:pPr>
      <w:r>
        <w:rPr>
          <w:rFonts w:eastAsia="ヒラギノ角ゴ Pro W3"/>
          <w:b/>
          <w:color w:val="000000"/>
          <w:sz w:val="24"/>
          <w:szCs w:val="24"/>
        </w:rPr>
        <w:tab/>
      </w:r>
      <w:commentRangeStart w:id="308"/>
      <w:del w:id="309" w:author="Shinneman, Douglas" w:date="2017-04-04T13:56:00Z">
        <w:r w:rsidR="007111E2" w:rsidRPr="001038C6" w:rsidDel="005F585F">
          <w:rPr>
            <w:rFonts w:eastAsia="ヒラギノ角ゴ Pro W3"/>
            <w:color w:val="000000"/>
            <w:sz w:val="24"/>
            <w:szCs w:val="24"/>
            <w:rPrChange w:id="310" w:author="Shinneman, Douglas" w:date="2017-04-04T13:43:00Z">
              <w:rPr>
                <w:rFonts w:eastAsia="ヒラギノ角ゴ Pro W3"/>
                <w:b/>
                <w:color w:val="000000"/>
                <w:sz w:val="24"/>
                <w:szCs w:val="24"/>
              </w:rPr>
            </w:rPrChange>
          </w:rPr>
          <w:delText>Probability of establishment/mortality:</w:delText>
        </w:r>
        <w:r w:rsidR="007111E2" w:rsidRPr="004E4716" w:rsidDel="005F585F">
          <w:rPr>
            <w:rFonts w:eastAsia="ヒラギノ角ゴ Pro W3"/>
            <w:b/>
            <w:color w:val="000000"/>
            <w:sz w:val="24"/>
            <w:szCs w:val="24"/>
          </w:rPr>
          <w:delText xml:space="preserve">  </w:delText>
        </w:r>
      </w:del>
      <w:r w:rsidR="007111E2">
        <w:rPr>
          <w:rFonts w:eastAsia="ヒラギノ角ゴ Pro W3"/>
          <w:color w:val="000000"/>
          <w:sz w:val="24"/>
          <w:szCs w:val="24"/>
        </w:rPr>
        <w:t xml:space="preserve">The probability of establishment declined for all three </w:t>
      </w:r>
      <w:ins w:id="311" w:author="Alec Kretchun" w:date="2017-04-05T10:13:00Z">
        <w:r w:rsidR="00EA5B15">
          <w:rPr>
            <w:rFonts w:eastAsia="ヒラギノ角ゴ Pro W3"/>
            <w:color w:val="000000"/>
            <w:sz w:val="24"/>
            <w:szCs w:val="24"/>
          </w:rPr>
          <w:t xml:space="preserve">modeled </w:t>
        </w:r>
      </w:ins>
      <w:r w:rsidR="007111E2">
        <w:rPr>
          <w:rFonts w:eastAsia="ヒラギノ角ゴ Pro W3"/>
          <w:color w:val="000000"/>
          <w:sz w:val="24"/>
          <w:szCs w:val="24"/>
        </w:rPr>
        <w:t xml:space="preserve">tree species </w:t>
      </w:r>
      <w:del w:id="312" w:author="Alec Kretchun" w:date="2017-04-05T10:13:00Z">
        <w:r w:rsidR="007111E2" w:rsidDel="00EA5B15">
          <w:rPr>
            <w:rFonts w:eastAsia="ヒラギノ角ゴ Pro W3"/>
            <w:color w:val="000000"/>
            <w:sz w:val="24"/>
            <w:szCs w:val="24"/>
          </w:rPr>
          <w:delText xml:space="preserve">and </w:delText>
        </w:r>
      </w:del>
      <w:ins w:id="313" w:author="Alec Kretchun" w:date="2017-04-05T10:13:00Z">
        <w:r w:rsidR="00EA5B15">
          <w:rPr>
            <w:rFonts w:eastAsia="ヒラギノ角ゴ Pro W3"/>
            <w:color w:val="000000"/>
            <w:sz w:val="24"/>
            <w:szCs w:val="24"/>
          </w:rPr>
          <w:t xml:space="preserve">while </w:t>
        </w:r>
      </w:ins>
      <w:r w:rsidR="007111E2">
        <w:rPr>
          <w:rFonts w:eastAsia="ヒラギノ角ゴ Pro W3"/>
          <w:color w:val="000000"/>
          <w:sz w:val="24"/>
          <w:szCs w:val="24"/>
        </w:rPr>
        <w:t xml:space="preserve">the probability of mortality </w:t>
      </w:r>
      <w:del w:id="314" w:author="Shinneman, Douglas" w:date="2017-04-04T13:56:00Z">
        <w:r w:rsidR="007111E2" w:rsidDel="005F585F">
          <w:rPr>
            <w:rFonts w:eastAsia="ヒラギノ角ゴ Pro W3"/>
            <w:color w:val="000000"/>
            <w:sz w:val="24"/>
            <w:szCs w:val="24"/>
          </w:rPr>
          <w:delText>(black lines)</w:delText>
        </w:r>
      </w:del>
      <w:ins w:id="315" w:author="Alec Kretchun" w:date="2017-04-05T10:13:00Z">
        <w:r w:rsidR="00EA5B15" w:rsidRPr="00EA5B15">
          <w:rPr>
            <w:rFonts w:eastAsia="ヒラギノ角ゴ Pro W3"/>
            <w:color w:val="000000"/>
            <w:sz w:val="24"/>
            <w:szCs w:val="24"/>
          </w:rPr>
          <w:t xml:space="preserve"> </w:t>
        </w:r>
        <w:r w:rsidR="00EA5B15">
          <w:rPr>
            <w:rFonts w:eastAsia="ヒラギノ角ゴ Pro W3"/>
            <w:color w:val="000000"/>
            <w:sz w:val="24"/>
            <w:szCs w:val="24"/>
          </w:rPr>
          <w:t xml:space="preserve">for aspen generally </w:t>
        </w:r>
      </w:ins>
      <w:ins w:id="316" w:author="Shinneman, Douglas" w:date="2017-04-04T13:56:00Z">
        <w:r w:rsidR="005F585F">
          <w:rPr>
            <w:rFonts w:eastAsia="ヒラギノ角ゴ Pro W3"/>
            <w:color w:val="000000"/>
            <w:sz w:val="24"/>
            <w:szCs w:val="24"/>
          </w:rPr>
          <w:t>increased</w:t>
        </w:r>
      </w:ins>
      <w:r w:rsidR="007111E2">
        <w:rPr>
          <w:rFonts w:eastAsia="ヒラギノ角ゴ Pro W3"/>
          <w:color w:val="000000"/>
          <w:sz w:val="24"/>
          <w:szCs w:val="24"/>
        </w:rPr>
        <w:t xml:space="preserve"> </w:t>
      </w:r>
      <w:del w:id="317" w:author="Alec Kretchun" w:date="2017-04-05T10:13:00Z">
        <w:r w:rsidR="007111E2" w:rsidDel="00EA5B15">
          <w:rPr>
            <w:rFonts w:eastAsia="ヒラギノ角ゴ Pro W3"/>
            <w:color w:val="000000"/>
            <w:sz w:val="24"/>
            <w:szCs w:val="24"/>
          </w:rPr>
          <w:delText>for aspen only</w:delText>
        </w:r>
      </w:del>
      <w:ins w:id="318" w:author="Shinneman, Douglas" w:date="2017-04-04T13:56:00Z">
        <w:del w:id="319" w:author="Alec Kretchun" w:date="2017-04-05T10:13:00Z">
          <w:r w:rsidR="005F585F" w:rsidDel="00EA5B15">
            <w:rPr>
              <w:rFonts w:eastAsia="ヒラギノ角ゴ Pro W3"/>
              <w:color w:val="000000"/>
              <w:sz w:val="24"/>
              <w:szCs w:val="24"/>
            </w:rPr>
            <w:delText xml:space="preserve">, </w:delText>
          </w:r>
        </w:del>
      </w:ins>
      <w:del w:id="320" w:author="Alec Kretchun" w:date="2017-04-05T10:13:00Z">
        <w:r w:rsidR="007111E2" w:rsidDel="00EA5B15">
          <w:rPr>
            <w:rFonts w:eastAsia="ヒラギノ角ゴ Pro W3"/>
            <w:color w:val="000000"/>
            <w:sz w:val="24"/>
            <w:szCs w:val="24"/>
          </w:rPr>
          <w:delText xml:space="preserve">.  </w:delText>
        </w:r>
      </w:del>
      <w:r w:rsidR="007111E2">
        <w:rPr>
          <w:rFonts w:eastAsia="ヒラギノ角ゴ Pro W3"/>
          <w:color w:val="000000"/>
          <w:sz w:val="24"/>
          <w:szCs w:val="24"/>
        </w:rPr>
        <w:t>under both low emissions (RCP 4.5) and high emissions (RCP 8.5</w:t>
      </w:r>
      <w:ins w:id="321" w:author="Shinneman, Douglas" w:date="2017-04-04T13:58:00Z">
        <w:r w:rsidR="0086463D">
          <w:rPr>
            <w:rFonts w:eastAsia="ヒラギノ角ゴ Pro W3"/>
            <w:color w:val="000000"/>
            <w:sz w:val="24"/>
            <w:szCs w:val="24"/>
          </w:rPr>
          <w:t xml:space="preserve">; </w:t>
        </w:r>
        <w:r w:rsidR="0086463D" w:rsidRPr="0086463D">
          <w:rPr>
            <w:rFonts w:eastAsia="ヒラギノ角ゴ Pro W3"/>
            <w:color w:val="0000FF"/>
            <w:sz w:val="24"/>
            <w:szCs w:val="24"/>
          </w:rPr>
          <w:t>Fig. 6.3.1</w:t>
        </w:r>
      </w:ins>
      <w:r w:rsidR="007111E2">
        <w:rPr>
          <w:rFonts w:eastAsia="ヒラギノ角ゴ Pro W3"/>
          <w:color w:val="000000"/>
          <w:sz w:val="24"/>
          <w:szCs w:val="24"/>
        </w:rPr>
        <w:t xml:space="preserve">). </w:t>
      </w:r>
      <w:commentRangeEnd w:id="308"/>
      <w:r w:rsidR="00A34A5F">
        <w:rPr>
          <w:rStyle w:val="CommentReference"/>
        </w:rPr>
        <w:commentReference w:id="308"/>
      </w:r>
      <w:ins w:id="322" w:author="Alec Kretchun" w:date="2017-04-05T10:50:00Z">
        <w:r w:rsidR="00F3662C">
          <w:rPr>
            <w:rFonts w:eastAsia="ヒラギノ角ゴ Pro W3"/>
            <w:color w:val="000000"/>
            <w:sz w:val="24"/>
            <w:szCs w:val="24"/>
          </w:rPr>
          <w:t xml:space="preserve">Probabilities </w:t>
        </w:r>
      </w:ins>
      <w:ins w:id="323" w:author="Alec Kretchun" w:date="2017-04-05T10:51:00Z">
        <w:r w:rsidR="00F3662C">
          <w:rPr>
            <w:rFonts w:eastAsia="ヒラギノ角ゴ Pro W3"/>
            <w:color w:val="000000"/>
            <w:sz w:val="24"/>
            <w:szCs w:val="24"/>
          </w:rPr>
          <w:t>of establishment are highly variable in all ecoregions, but correlated across the landscape.</w:t>
        </w:r>
      </w:ins>
      <w:ins w:id="324" w:author="Alec Kretchun" w:date="2017-04-05T10:12:00Z">
        <w:r w:rsidR="00EA5B15" w:rsidRPr="00EA5B15">
          <w:rPr>
            <w:rFonts w:eastAsia="ヒラギノ角ゴ Pro W3"/>
            <w:color w:val="000000"/>
            <w:sz w:val="24"/>
            <w:szCs w:val="24"/>
          </w:rPr>
          <w:t xml:space="preserve"> </w:t>
        </w:r>
        <w:r w:rsidR="00EA5B15">
          <w:rPr>
            <w:rFonts w:eastAsia="ヒラギノ角ゴ Pro W3"/>
            <w:color w:val="000000"/>
            <w:sz w:val="24"/>
            <w:szCs w:val="24"/>
          </w:rPr>
          <w:t xml:space="preserve">The increases in probability of mortality were most severe in the latter half of the projected century, with &gt;0 values occurring most years in the high emissions (RCP8.5) climate scenario.  </w:t>
        </w:r>
      </w:ins>
      <w:ins w:id="325" w:author="Alec Kretchun" w:date="2017-04-05T10:20:00Z">
        <w:r w:rsidR="00DE29C0">
          <w:rPr>
            <w:rFonts w:eastAsia="ヒラギノ角ゴ Pro W3"/>
            <w:color w:val="000000"/>
            <w:sz w:val="24"/>
            <w:szCs w:val="24"/>
          </w:rPr>
          <w:t>In general, probabilities of mortality were consistently highest amongst low elevation ecoregions where climatic water deficit</w:t>
        </w:r>
      </w:ins>
      <w:ins w:id="326" w:author="Alec Kretchun" w:date="2017-04-05T10:21:00Z">
        <w:r w:rsidR="00DE29C0">
          <w:rPr>
            <w:rFonts w:eastAsia="ヒラギノ角ゴ Pro W3"/>
            <w:color w:val="000000"/>
            <w:sz w:val="24"/>
            <w:szCs w:val="24"/>
          </w:rPr>
          <w:t xml:space="preserve"> often</w:t>
        </w:r>
      </w:ins>
      <w:ins w:id="327" w:author="Alec Kretchun" w:date="2017-04-05T10:20:00Z">
        <w:r w:rsidR="00DE29C0">
          <w:rPr>
            <w:rFonts w:eastAsia="ヒラギノ角ゴ Pro W3"/>
            <w:color w:val="000000"/>
            <w:sz w:val="24"/>
            <w:szCs w:val="24"/>
          </w:rPr>
          <w:t xml:space="preserve"> exceeded our defined threshold. </w:t>
        </w:r>
      </w:ins>
    </w:p>
    <w:p w14:paraId="73BCB05B" w14:textId="77777777" w:rsidR="00E93A29" w:rsidRDefault="00E93A29" w:rsidP="007111E2">
      <w:pPr>
        <w:tabs>
          <w:tab w:val="left" w:pos="360"/>
          <w:tab w:val="left" w:pos="432"/>
        </w:tabs>
        <w:contextualSpacing/>
        <w:rPr>
          <w:ins w:id="328" w:author="Alec Kretchun" w:date="2017-04-05T10:43:00Z"/>
          <w:rFonts w:eastAsia="ヒラギノ角ゴ Pro W3"/>
          <w:color w:val="000000"/>
          <w:sz w:val="24"/>
          <w:szCs w:val="24"/>
        </w:rPr>
      </w:pPr>
    </w:p>
    <w:p w14:paraId="2A4BB50D" w14:textId="356D7AE8" w:rsidR="00A8468D" w:rsidRDefault="00A8468D" w:rsidP="007111E2">
      <w:pPr>
        <w:tabs>
          <w:tab w:val="left" w:pos="360"/>
          <w:tab w:val="left" w:pos="432"/>
        </w:tabs>
        <w:contextualSpacing/>
        <w:rPr>
          <w:ins w:id="329" w:author="Alec Kretchun" w:date="2017-04-05T10:46:00Z"/>
          <w:rFonts w:eastAsia="ヒラギノ角ゴ Pro W3"/>
          <w:color w:val="000000"/>
          <w:sz w:val="24"/>
          <w:szCs w:val="24"/>
        </w:rPr>
      </w:pPr>
      <w:ins w:id="330" w:author="Alec Kretchun" w:date="2017-04-05T10:45:00Z">
        <w:r>
          <w:rPr>
            <w:rFonts w:eastAsia="ヒラギノ角ゴ Pro W3"/>
            <w:color w:val="000000"/>
            <w:sz w:val="24"/>
            <w:szCs w:val="24"/>
          </w:rPr>
          <w:t xml:space="preserve">The area occupied by aspen increased modestly under low emissions and declined under high emissions (Fig 6.3.2). There was a pronounced increase in aspen aboveground biomass in both </w:t>
        </w:r>
        <w:r>
          <w:rPr>
            <w:rFonts w:eastAsia="ヒラギノ角ゴ Pro W3"/>
            <w:color w:val="000000"/>
            <w:sz w:val="24"/>
            <w:szCs w:val="24"/>
          </w:rPr>
          <w:lastRenderedPageBreak/>
          <w:t>climate scenarios before 2050, though this trend reversed in the high emissions scenario.  The area occupied by Douglas fir increased under both climate scenarios although the effect was more pronounced under the more moderate RCP4.5 scenario.</w:t>
        </w:r>
      </w:ins>
    </w:p>
    <w:p w14:paraId="59D87724" w14:textId="77777777" w:rsidR="00A8468D" w:rsidRDefault="00A8468D" w:rsidP="007111E2">
      <w:pPr>
        <w:tabs>
          <w:tab w:val="left" w:pos="360"/>
          <w:tab w:val="left" w:pos="432"/>
        </w:tabs>
        <w:contextualSpacing/>
        <w:rPr>
          <w:ins w:id="331" w:author="Alec Kretchun" w:date="2017-04-05T10:38:00Z"/>
          <w:rFonts w:eastAsia="ヒラギノ角ゴ Pro W3"/>
          <w:color w:val="000000"/>
          <w:sz w:val="24"/>
          <w:szCs w:val="24"/>
        </w:rPr>
      </w:pPr>
    </w:p>
    <w:p w14:paraId="4045187B" w14:textId="5822B95C" w:rsidR="007111E2" w:rsidRDefault="00DE29C0" w:rsidP="007111E2">
      <w:pPr>
        <w:tabs>
          <w:tab w:val="left" w:pos="360"/>
          <w:tab w:val="left" w:pos="432"/>
        </w:tabs>
        <w:contextualSpacing/>
        <w:rPr>
          <w:ins w:id="332" w:author="Alec Kretchun" w:date="2017-04-05T10:46:00Z"/>
          <w:rFonts w:eastAsia="ヒラギノ角ゴ Pro W3"/>
          <w:color w:val="000000"/>
          <w:sz w:val="24"/>
          <w:szCs w:val="24"/>
        </w:rPr>
      </w:pPr>
      <w:ins w:id="333" w:author="Alec Kretchun" w:date="2017-04-05T10:21:00Z">
        <w:r>
          <w:rPr>
            <w:rFonts w:eastAsia="ヒラギノ角ゴ Pro W3"/>
            <w:color w:val="000000"/>
            <w:sz w:val="24"/>
            <w:szCs w:val="24"/>
          </w:rPr>
          <w:t>With regards to the ‘snowbank’ ecoregion, probabilities of mortality were often, but not always</w:t>
        </w:r>
      </w:ins>
      <w:ins w:id="334" w:author="Alec Kretchun" w:date="2017-04-05T10:22:00Z">
        <w:r>
          <w:rPr>
            <w:rFonts w:eastAsia="ヒラギノ角ゴ Pro W3"/>
            <w:color w:val="000000"/>
            <w:sz w:val="24"/>
            <w:szCs w:val="24"/>
          </w:rPr>
          <w:t>, the lowest among our thirteen ecoregions</w:t>
        </w:r>
      </w:ins>
      <w:ins w:id="335" w:author="Alec Kretchun" w:date="2017-04-05T10:38:00Z">
        <w:r w:rsidR="00F53215">
          <w:rPr>
            <w:rFonts w:eastAsia="ヒラギノ角ゴ Pro W3"/>
            <w:color w:val="000000"/>
            <w:sz w:val="24"/>
            <w:szCs w:val="24"/>
          </w:rPr>
          <w:t xml:space="preserve"> (Fig. 6.3.1)</w:t>
        </w:r>
      </w:ins>
      <w:ins w:id="336" w:author="Alec Kretchun" w:date="2017-04-05T10:22:00Z">
        <w:r>
          <w:rPr>
            <w:rFonts w:eastAsia="ヒラギノ角ゴ Pro W3"/>
            <w:color w:val="000000"/>
            <w:sz w:val="24"/>
            <w:szCs w:val="24"/>
          </w:rPr>
          <w:t>.</w:t>
        </w:r>
      </w:ins>
      <w:ins w:id="337" w:author="Alec Kretchun" w:date="2017-04-05T10:38:00Z">
        <w:r w:rsidR="00F53215">
          <w:rPr>
            <w:rFonts w:eastAsia="ヒラギノ角ゴ Pro W3"/>
            <w:color w:val="000000"/>
            <w:sz w:val="24"/>
            <w:szCs w:val="24"/>
          </w:rPr>
          <w:t xml:space="preserve"> </w:t>
        </w:r>
      </w:ins>
      <w:ins w:id="338" w:author="Alec Kretchun" w:date="2017-04-05T10:52:00Z">
        <w:r w:rsidR="00F3662C">
          <w:rPr>
            <w:rFonts w:eastAsia="ヒラギノ角ゴ Pro W3"/>
            <w:color w:val="000000"/>
            <w:sz w:val="24"/>
            <w:szCs w:val="24"/>
          </w:rPr>
          <w:t xml:space="preserve">Similarly, probabilities of establishment were often, but not always, the highest among our thirteen ecoregions. </w:t>
        </w:r>
      </w:ins>
      <w:ins w:id="339" w:author="Alec Kretchun" w:date="2017-04-05T10:38:00Z">
        <w:r w:rsidR="00F3662C">
          <w:rPr>
            <w:rFonts w:eastAsia="ヒラギノ角ゴ Pro W3"/>
            <w:color w:val="000000"/>
            <w:sz w:val="24"/>
            <w:szCs w:val="24"/>
          </w:rPr>
          <w:t>Related to these</w:t>
        </w:r>
        <w:r w:rsidR="00F53215">
          <w:rPr>
            <w:rFonts w:eastAsia="ヒラギノ角ゴ Pro W3"/>
            <w:color w:val="000000"/>
            <w:sz w:val="24"/>
            <w:szCs w:val="24"/>
          </w:rPr>
          <w:t xml:space="preserve"> trend</w:t>
        </w:r>
      </w:ins>
      <w:ins w:id="340" w:author="Alec Kretchun" w:date="2017-04-05T10:53:00Z">
        <w:r w:rsidR="00F3662C">
          <w:rPr>
            <w:rFonts w:eastAsia="ヒラギノ角ゴ Pro W3"/>
            <w:color w:val="000000"/>
            <w:sz w:val="24"/>
            <w:szCs w:val="24"/>
          </w:rPr>
          <w:t>s</w:t>
        </w:r>
      </w:ins>
      <w:ins w:id="341" w:author="Alec Kretchun" w:date="2017-04-05T10:38:00Z">
        <w:r w:rsidR="00F53215">
          <w:rPr>
            <w:rFonts w:eastAsia="ヒラギノ角ゴ Pro W3"/>
            <w:color w:val="000000"/>
            <w:sz w:val="24"/>
            <w:szCs w:val="24"/>
          </w:rPr>
          <w:t xml:space="preserve">, aspen persisted </w:t>
        </w:r>
        <w:del w:id="342" w:author="Robert Scheller" w:date="2017-04-05T13:35:00Z">
          <w:r w:rsidR="00F53215" w:rsidDel="00E00459">
            <w:rPr>
              <w:rFonts w:eastAsia="ヒラギノ角ゴ Pro W3"/>
              <w:color w:val="000000"/>
              <w:sz w:val="24"/>
              <w:szCs w:val="24"/>
            </w:rPr>
            <w:delText>long term most often</w:delText>
          </w:r>
        </w:del>
      </w:ins>
      <w:proofErr w:type="gramStart"/>
      <w:ins w:id="343" w:author="Robert Scheller" w:date="2017-04-05T13:35:00Z">
        <w:r w:rsidR="00E00459">
          <w:rPr>
            <w:rFonts w:eastAsia="ヒラギノ角ゴ Pro W3"/>
            <w:color w:val="000000"/>
            <w:sz w:val="24"/>
            <w:szCs w:val="24"/>
          </w:rPr>
          <w:t xml:space="preserve">longest </w:t>
        </w:r>
      </w:ins>
      <w:ins w:id="344" w:author="Alec Kretchun" w:date="2017-04-05T10:38:00Z">
        <w:r w:rsidR="00F53215">
          <w:rPr>
            <w:rFonts w:eastAsia="ヒラギノ角ゴ Pro W3"/>
            <w:color w:val="000000"/>
            <w:sz w:val="24"/>
            <w:szCs w:val="24"/>
          </w:rPr>
          <w:t xml:space="preserve"> on</w:t>
        </w:r>
        <w:proofErr w:type="gramEnd"/>
        <w:r w:rsidR="00F53215">
          <w:rPr>
            <w:rFonts w:eastAsia="ヒラギノ角ゴ Pro W3"/>
            <w:color w:val="000000"/>
            <w:sz w:val="24"/>
            <w:szCs w:val="24"/>
          </w:rPr>
          <w:t xml:space="preserve"> sites within or very near our </w:t>
        </w:r>
      </w:ins>
      <w:ins w:id="345" w:author="Alec Kretchun" w:date="2017-04-05T10:39:00Z">
        <w:r w:rsidR="00F53215">
          <w:rPr>
            <w:rFonts w:eastAsia="ヒラギノ角ゴ Pro W3"/>
            <w:color w:val="000000"/>
            <w:sz w:val="24"/>
            <w:szCs w:val="24"/>
          </w:rPr>
          <w:t>designate</w:t>
        </w:r>
      </w:ins>
      <w:ins w:id="346" w:author="Alec Kretchun" w:date="2017-04-05T10:38:00Z">
        <w:r w:rsidR="00F53215">
          <w:rPr>
            <w:rFonts w:eastAsia="ヒラギノ角ゴ Pro W3"/>
            <w:color w:val="000000"/>
            <w:sz w:val="24"/>
            <w:szCs w:val="24"/>
          </w:rPr>
          <w:t>d snowbanks</w:t>
        </w:r>
      </w:ins>
      <w:ins w:id="347" w:author="Alec Kretchun" w:date="2017-04-05T10:42:00Z">
        <w:r w:rsidR="00F53215">
          <w:rPr>
            <w:rFonts w:eastAsia="ヒラギノ角ゴ Pro W3"/>
            <w:color w:val="000000"/>
            <w:sz w:val="24"/>
            <w:szCs w:val="24"/>
          </w:rPr>
          <w:t>, particularly in the mid-elevation central-eastern area of the study extent</w:t>
        </w:r>
      </w:ins>
      <w:ins w:id="348" w:author="Alec Kretchun" w:date="2017-04-05T10:41:00Z">
        <w:r w:rsidR="00F53215">
          <w:rPr>
            <w:rFonts w:eastAsia="ヒラギノ角ゴ Pro W3"/>
            <w:color w:val="000000"/>
            <w:sz w:val="24"/>
            <w:szCs w:val="24"/>
          </w:rPr>
          <w:t xml:space="preserve"> (Figs 6.3.2 and 6.3.3</w:t>
        </w:r>
      </w:ins>
      <w:ins w:id="349" w:author="Alec Kretchun" w:date="2017-04-05T10:42:00Z">
        <w:r w:rsidR="00F53215">
          <w:rPr>
            <w:rFonts w:eastAsia="ヒラギノ角ゴ Pro W3"/>
            <w:color w:val="000000"/>
            <w:sz w:val="24"/>
            <w:szCs w:val="24"/>
          </w:rPr>
          <w:t>)</w:t>
        </w:r>
      </w:ins>
      <w:ins w:id="350" w:author="Alec Kretchun" w:date="2017-04-05T10:38:00Z">
        <w:r w:rsidR="00F53215">
          <w:rPr>
            <w:rFonts w:eastAsia="ヒラギノ角ゴ Pro W3"/>
            <w:color w:val="000000"/>
            <w:sz w:val="24"/>
            <w:szCs w:val="24"/>
          </w:rPr>
          <w:t>.</w:t>
        </w:r>
      </w:ins>
      <w:ins w:id="351" w:author="Alec Kretchun" w:date="2017-04-05T10:42:00Z">
        <w:r w:rsidR="00F53215">
          <w:rPr>
            <w:rFonts w:eastAsia="ヒラギノ角ゴ Pro W3"/>
            <w:color w:val="000000"/>
            <w:sz w:val="24"/>
            <w:szCs w:val="24"/>
          </w:rPr>
          <w:t xml:space="preserve"> This effect was somewhat climate-specific however, with reduced biomass even on long-term occupied sites under high emissions climate</w:t>
        </w:r>
      </w:ins>
      <w:ins w:id="352" w:author="Alec Kretchun" w:date="2017-04-05T10:43:00Z">
        <w:r w:rsidR="00F53215">
          <w:rPr>
            <w:rFonts w:eastAsia="ヒラギノ角ゴ Pro W3"/>
            <w:color w:val="000000"/>
            <w:sz w:val="24"/>
            <w:szCs w:val="24"/>
          </w:rPr>
          <w:t xml:space="preserve"> (Fig 6.3.</w:t>
        </w:r>
      </w:ins>
      <w:ins w:id="353" w:author="Alec Kretchun" w:date="2017-04-05T10:47:00Z">
        <w:r w:rsidR="00A8468D">
          <w:rPr>
            <w:rFonts w:eastAsia="ヒラギノ角ゴ Pro W3"/>
            <w:color w:val="000000"/>
            <w:sz w:val="24"/>
            <w:szCs w:val="24"/>
          </w:rPr>
          <w:t>4</w:t>
        </w:r>
      </w:ins>
      <w:ins w:id="354" w:author="Alec Kretchun" w:date="2017-04-05T10:43:00Z">
        <w:r w:rsidR="00F53215">
          <w:rPr>
            <w:rFonts w:eastAsia="ヒラギノ角ゴ Pro W3"/>
            <w:color w:val="000000"/>
            <w:sz w:val="24"/>
            <w:szCs w:val="24"/>
          </w:rPr>
          <w:t>)</w:t>
        </w:r>
      </w:ins>
      <w:ins w:id="355" w:author="Alec Kretchun" w:date="2017-04-05T10:42:00Z">
        <w:r w:rsidR="00F53215">
          <w:rPr>
            <w:rFonts w:eastAsia="ヒラギノ角ゴ Pro W3"/>
            <w:color w:val="000000"/>
            <w:sz w:val="24"/>
            <w:szCs w:val="24"/>
          </w:rPr>
          <w:t xml:space="preserve">. </w:t>
        </w:r>
      </w:ins>
      <w:ins w:id="356" w:author="Alec Kretchun" w:date="2017-04-05T10:53:00Z">
        <w:r w:rsidR="00F3662C">
          <w:rPr>
            <w:rFonts w:eastAsia="ヒラギノ角ゴ Pro W3"/>
            <w:color w:val="000000"/>
            <w:sz w:val="24"/>
            <w:szCs w:val="24"/>
          </w:rPr>
          <w:t xml:space="preserve">In higher elevation snowbank-adjacent sites, Douglas-fir biomass generally increased. </w:t>
        </w:r>
      </w:ins>
      <w:ins w:id="357" w:author="Alec Kretchun" w:date="2017-04-05T10:42:00Z">
        <w:r w:rsidR="00F53215">
          <w:rPr>
            <w:rFonts w:eastAsia="ヒラギノ角ゴ Pro W3"/>
            <w:color w:val="000000"/>
            <w:sz w:val="24"/>
            <w:szCs w:val="24"/>
          </w:rPr>
          <w:t xml:space="preserve"> </w:t>
        </w:r>
      </w:ins>
      <w:ins w:id="358" w:author="Alec Kretchun" w:date="2017-04-05T10:38:00Z">
        <w:r w:rsidR="00F53215">
          <w:rPr>
            <w:rFonts w:eastAsia="ヒラギノ角ゴ Pro W3"/>
            <w:color w:val="000000"/>
            <w:sz w:val="24"/>
            <w:szCs w:val="24"/>
          </w:rPr>
          <w:t xml:space="preserve"> </w:t>
        </w:r>
      </w:ins>
      <w:ins w:id="359" w:author="Alec Kretchun" w:date="2017-04-05T10:15:00Z">
        <w:r w:rsidR="00EA5B15">
          <w:rPr>
            <w:rFonts w:eastAsia="ヒラギノ角ゴ Pro W3"/>
            <w:color w:val="000000"/>
            <w:sz w:val="24"/>
            <w:szCs w:val="24"/>
          </w:rPr>
          <w:t xml:space="preserve">  </w:t>
        </w:r>
      </w:ins>
    </w:p>
    <w:p w14:paraId="2426AF9E" w14:textId="77777777" w:rsidR="00A8468D" w:rsidRDefault="00A8468D" w:rsidP="007111E2">
      <w:pPr>
        <w:tabs>
          <w:tab w:val="left" w:pos="360"/>
          <w:tab w:val="left" w:pos="432"/>
        </w:tabs>
        <w:contextualSpacing/>
        <w:rPr>
          <w:ins w:id="360" w:author="Alec Kretchun" w:date="2017-04-05T10:46:00Z"/>
          <w:rFonts w:eastAsia="ヒラギノ角ゴ Pro W3"/>
          <w:color w:val="000000"/>
          <w:sz w:val="24"/>
          <w:szCs w:val="24"/>
        </w:rPr>
      </w:pPr>
    </w:p>
    <w:p w14:paraId="7B2BF4D8" w14:textId="77777777" w:rsidR="00A8468D" w:rsidRDefault="00A8468D" w:rsidP="007111E2">
      <w:pPr>
        <w:tabs>
          <w:tab w:val="left" w:pos="360"/>
          <w:tab w:val="left" w:pos="432"/>
        </w:tabs>
        <w:contextualSpacing/>
        <w:rPr>
          <w:ins w:id="361" w:author="Alec Kretchun" w:date="2017-04-05T10:36:00Z"/>
          <w:rFonts w:eastAsia="ヒラギノ角ゴ Pro W3"/>
          <w:color w:val="000000"/>
          <w:sz w:val="24"/>
          <w:szCs w:val="24"/>
        </w:rPr>
      </w:pPr>
    </w:p>
    <w:p w14:paraId="5B980A0B" w14:textId="77777777" w:rsidR="00F53215" w:rsidRDefault="00F53215" w:rsidP="007111E2">
      <w:pPr>
        <w:tabs>
          <w:tab w:val="left" w:pos="360"/>
          <w:tab w:val="left" w:pos="432"/>
        </w:tabs>
        <w:contextualSpacing/>
        <w:rPr>
          <w:ins w:id="362" w:author="Alec Kretchun" w:date="2017-04-05T10:36:00Z"/>
          <w:rFonts w:eastAsia="ヒラギノ角ゴ Pro W3"/>
          <w:color w:val="000000"/>
          <w:sz w:val="24"/>
          <w:szCs w:val="24"/>
        </w:rPr>
      </w:pPr>
    </w:p>
    <w:p w14:paraId="72C632C4" w14:textId="77777777" w:rsidR="00F53215" w:rsidRDefault="00F53215" w:rsidP="007111E2">
      <w:pPr>
        <w:tabs>
          <w:tab w:val="left" w:pos="360"/>
          <w:tab w:val="left" w:pos="432"/>
        </w:tabs>
        <w:contextualSpacing/>
        <w:rPr>
          <w:ins w:id="363" w:author="Alec Kretchun" w:date="2017-04-05T10:11:00Z"/>
          <w:rFonts w:eastAsia="ヒラギノ角ゴ Pro W3"/>
          <w:color w:val="000000"/>
          <w:sz w:val="24"/>
          <w:szCs w:val="24"/>
        </w:rPr>
      </w:pPr>
    </w:p>
    <w:p w14:paraId="2683C4FE" w14:textId="345D29C4" w:rsidR="00EA5B15" w:rsidRDefault="00EA5B15" w:rsidP="007111E2">
      <w:pPr>
        <w:tabs>
          <w:tab w:val="left" w:pos="360"/>
          <w:tab w:val="left" w:pos="432"/>
        </w:tabs>
        <w:contextualSpacing/>
        <w:rPr>
          <w:ins w:id="364" w:author="Alec Kretchun" w:date="2017-04-05T10:11:00Z"/>
          <w:rFonts w:eastAsia="ヒラギノ角ゴ Pro W3"/>
          <w:color w:val="000000"/>
          <w:sz w:val="24"/>
          <w:szCs w:val="24"/>
        </w:rPr>
      </w:pPr>
      <w:ins w:id="365" w:author="Alec Kretchun" w:date="2017-04-05T10:12:00Z">
        <w:r>
          <w:rPr>
            <w:rFonts w:eastAsia="ヒラギノ角ゴ Pro W3"/>
            <w:noProof/>
            <w:color w:val="000000"/>
            <w:sz w:val="24"/>
            <w:szCs w:val="24"/>
          </w:rPr>
          <w:drawing>
            <wp:inline distT="0" distB="0" distL="0" distR="0" wp14:anchorId="3E504245" wp14:editId="3F262B68">
              <wp:extent cx="4572000" cy="3216519"/>
              <wp:effectExtent l="0" t="0" r="0" b="3175"/>
              <wp:docPr id="45" name="Picture 45" descr="I:\NWCSC-Idaho\Analysis\Graphs\Pest_Pmort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WCSC-Idaho\Analysis\Graphs\Pest_Pmort_45.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216519"/>
                      </a:xfrm>
                      <a:prstGeom prst="rect">
                        <a:avLst/>
                      </a:prstGeom>
                      <a:noFill/>
                      <a:ln>
                        <a:noFill/>
                      </a:ln>
                    </pic:spPr>
                  </pic:pic>
                </a:graphicData>
              </a:graphic>
            </wp:inline>
          </w:drawing>
        </w:r>
      </w:ins>
    </w:p>
    <w:p w14:paraId="346D23FC" w14:textId="294953C8" w:rsidR="00EA5B15" w:rsidRDefault="00EA5B15" w:rsidP="007111E2">
      <w:pPr>
        <w:tabs>
          <w:tab w:val="left" w:pos="360"/>
          <w:tab w:val="left" w:pos="432"/>
        </w:tabs>
        <w:contextualSpacing/>
        <w:rPr>
          <w:rFonts w:eastAsia="ヒラギノ角ゴ Pro W3"/>
          <w:color w:val="000000"/>
          <w:sz w:val="24"/>
          <w:szCs w:val="24"/>
        </w:rPr>
      </w:pPr>
      <w:ins w:id="366" w:author="Alec Kretchun" w:date="2017-04-05T10:12:00Z">
        <w:r>
          <w:rPr>
            <w:rFonts w:eastAsia="ヒラギノ角ゴ Pro W3"/>
            <w:noProof/>
            <w:color w:val="000000"/>
            <w:sz w:val="24"/>
            <w:szCs w:val="24"/>
          </w:rPr>
          <w:lastRenderedPageBreak/>
          <w:drawing>
            <wp:inline distT="0" distB="0" distL="0" distR="0" wp14:anchorId="197BF63D" wp14:editId="17DD9115">
              <wp:extent cx="4572000" cy="3216519"/>
              <wp:effectExtent l="0" t="0" r="0" b="3175"/>
              <wp:docPr id="44" name="Picture 44" descr="I:\NWCSC-Idaho\Analysis\Graphs\Pest_Pmort_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WCSC-Idaho\Analysis\Graphs\Pest_Pmort_85.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3216519"/>
                      </a:xfrm>
                      <a:prstGeom prst="rect">
                        <a:avLst/>
                      </a:prstGeom>
                      <a:noFill/>
                      <a:ln>
                        <a:noFill/>
                      </a:ln>
                    </pic:spPr>
                  </pic:pic>
                </a:graphicData>
              </a:graphic>
            </wp:inline>
          </w:drawing>
        </w:r>
      </w:ins>
    </w:p>
    <w:p w14:paraId="35C9041F" w14:textId="77777777" w:rsidR="007111E2" w:rsidRDefault="007111E2" w:rsidP="007111E2">
      <w:pPr>
        <w:tabs>
          <w:tab w:val="left" w:pos="360"/>
          <w:tab w:val="left" w:pos="432"/>
        </w:tabs>
        <w:contextualSpacing/>
        <w:rPr>
          <w:rFonts w:eastAsia="ヒラギノ角ゴ Pro W3"/>
          <w:color w:val="000000"/>
          <w:sz w:val="24"/>
          <w:szCs w:val="24"/>
        </w:rPr>
      </w:pPr>
    </w:p>
    <w:p w14:paraId="7BAFE024" w14:textId="546E6A6B" w:rsidR="007111E2" w:rsidRPr="004E4716" w:rsidRDefault="007111E2" w:rsidP="007111E2">
      <w:pPr>
        <w:tabs>
          <w:tab w:val="left" w:pos="360"/>
          <w:tab w:val="left" w:pos="432"/>
        </w:tabs>
        <w:contextualSpacing/>
        <w:rPr>
          <w:rFonts w:eastAsia="ヒラギノ角ゴ Pro W3"/>
          <w:b/>
          <w:color w:val="000000"/>
          <w:sz w:val="24"/>
          <w:szCs w:val="24"/>
        </w:rPr>
      </w:pPr>
      <w:commentRangeStart w:id="367"/>
      <w:commentRangeStart w:id="368"/>
      <w:del w:id="369" w:author="Alec Kretchun" w:date="2017-04-05T10:11:00Z">
        <w:r w:rsidDel="00EA5B15">
          <w:rPr>
            <w:rFonts w:eastAsia="ヒラギノ角ゴ Pro W3"/>
            <w:noProof/>
            <w:color w:val="000000"/>
            <w:sz w:val="24"/>
            <w:szCs w:val="24"/>
          </w:rPr>
          <w:lastRenderedPageBreak/>
          <w:drawing>
            <wp:inline distT="0" distB="0" distL="0" distR="0" wp14:anchorId="558C9659" wp14:editId="60450F72">
              <wp:extent cx="3648075" cy="278009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t_Pmort_45.jpeg"/>
                      <pic:cNvPicPr/>
                    </pic:nvPicPr>
                    <pic:blipFill>
                      <a:blip r:embed="rId31">
                        <a:extLst>
                          <a:ext uri="{28A0092B-C50C-407E-A947-70E740481C1C}">
                            <a14:useLocalDpi xmlns:a14="http://schemas.microsoft.com/office/drawing/2010/main" val="0"/>
                          </a:ext>
                        </a:extLst>
                      </a:blip>
                      <a:stretch>
                        <a:fillRect/>
                      </a:stretch>
                    </pic:blipFill>
                    <pic:spPr>
                      <a:xfrm>
                        <a:off x="0" y="0"/>
                        <a:ext cx="3648075" cy="2780098"/>
                      </a:xfrm>
                      <a:prstGeom prst="rect">
                        <a:avLst/>
                      </a:prstGeom>
                    </pic:spPr>
                  </pic:pic>
                </a:graphicData>
              </a:graphic>
            </wp:inline>
          </w:drawing>
        </w:r>
      </w:del>
      <w:commentRangeEnd w:id="367"/>
      <w:r w:rsidR="005F585F">
        <w:rPr>
          <w:rStyle w:val="CommentReference"/>
        </w:rPr>
        <w:commentReference w:id="367"/>
      </w:r>
      <w:commentRangeEnd w:id="368"/>
      <w:r w:rsidR="00EA5B15">
        <w:rPr>
          <w:rStyle w:val="CommentReference"/>
        </w:rPr>
        <w:commentReference w:id="368"/>
      </w:r>
      <w:del w:id="370" w:author="Alec Kretchun" w:date="2017-04-05T10:11:00Z">
        <w:r w:rsidDel="00EA5B15">
          <w:rPr>
            <w:rFonts w:eastAsia="ヒラギノ角ゴ Pro W3"/>
            <w:b/>
            <w:noProof/>
            <w:color w:val="000000"/>
            <w:sz w:val="24"/>
            <w:szCs w:val="24"/>
          </w:rPr>
          <w:drawing>
            <wp:inline distT="0" distB="0" distL="0" distR="0" wp14:anchorId="38520E96" wp14:editId="2AF57B31">
              <wp:extent cx="3699648"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t_Pmort_85.jpeg"/>
                      <pic:cNvPicPr/>
                    </pic:nvPicPr>
                    <pic:blipFill>
                      <a:blip r:embed="rId32">
                        <a:extLst>
                          <a:ext uri="{28A0092B-C50C-407E-A947-70E740481C1C}">
                            <a14:useLocalDpi xmlns:a14="http://schemas.microsoft.com/office/drawing/2010/main" val="0"/>
                          </a:ext>
                        </a:extLst>
                      </a:blip>
                      <a:stretch>
                        <a:fillRect/>
                      </a:stretch>
                    </pic:blipFill>
                    <pic:spPr>
                      <a:xfrm>
                        <a:off x="0" y="0"/>
                        <a:ext cx="3701388" cy="2820726"/>
                      </a:xfrm>
                      <a:prstGeom prst="rect">
                        <a:avLst/>
                      </a:prstGeom>
                    </pic:spPr>
                  </pic:pic>
                </a:graphicData>
              </a:graphic>
            </wp:inline>
          </w:drawing>
        </w:r>
      </w:del>
    </w:p>
    <w:p w14:paraId="0BE2D3F2" w14:textId="74594E2C" w:rsidR="005F585F" w:rsidRDefault="0086463D" w:rsidP="005F585F">
      <w:pPr>
        <w:tabs>
          <w:tab w:val="left" w:pos="360"/>
          <w:tab w:val="left" w:pos="432"/>
        </w:tabs>
        <w:contextualSpacing/>
        <w:rPr>
          <w:ins w:id="371" w:author="Shinneman, Douglas" w:date="2017-04-04T13:56:00Z"/>
          <w:rFonts w:eastAsia="ヒラギノ角ゴ Pro W3"/>
          <w:color w:val="000000"/>
          <w:sz w:val="24"/>
          <w:szCs w:val="24"/>
        </w:rPr>
      </w:pPr>
      <w:proofErr w:type="gramStart"/>
      <w:ins w:id="372" w:author="Shinneman, Douglas" w:date="2017-04-04T13:59:00Z">
        <w:r>
          <w:rPr>
            <w:rFonts w:eastAsia="ヒラギノ角ゴ Pro W3"/>
            <w:color w:val="000000"/>
            <w:sz w:val="24"/>
            <w:szCs w:val="24"/>
          </w:rPr>
          <w:t>Fig. 6.3.1.</w:t>
        </w:r>
        <w:proofErr w:type="gramEnd"/>
        <w:r>
          <w:rPr>
            <w:rFonts w:eastAsia="ヒラギノ角ゴ Pro W3"/>
            <w:color w:val="000000"/>
            <w:sz w:val="24"/>
            <w:szCs w:val="24"/>
          </w:rPr>
          <w:t xml:space="preserve"> </w:t>
        </w:r>
      </w:ins>
      <w:ins w:id="373" w:author="Shinneman, Douglas" w:date="2017-04-04T13:56:00Z">
        <w:r w:rsidR="005F585F">
          <w:rPr>
            <w:rFonts w:eastAsia="ヒラギノ角ゴ Pro W3"/>
            <w:color w:val="000000"/>
            <w:sz w:val="24"/>
            <w:szCs w:val="24"/>
          </w:rPr>
          <w:t>The</w:t>
        </w:r>
      </w:ins>
      <w:ins w:id="374" w:author="Alec Kretchun" w:date="2017-04-05T10:23:00Z">
        <w:r w:rsidR="00DE29C0">
          <w:rPr>
            <w:rFonts w:eastAsia="ヒラギノ角ゴ Pro W3"/>
            <w:color w:val="000000"/>
            <w:sz w:val="24"/>
            <w:szCs w:val="24"/>
          </w:rPr>
          <w:t xml:space="preserve"> landscape average</w:t>
        </w:r>
      </w:ins>
      <w:ins w:id="375" w:author="Shinneman, Douglas" w:date="2017-04-04T13:56:00Z">
        <w:r w:rsidR="005F585F">
          <w:rPr>
            <w:rFonts w:eastAsia="ヒラギノ角ゴ Pro W3"/>
            <w:color w:val="000000"/>
            <w:sz w:val="24"/>
            <w:szCs w:val="24"/>
          </w:rPr>
          <w:t xml:space="preserve"> probability of establishment declined for all three tree species </w:t>
        </w:r>
        <w:del w:id="376" w:author="Alec Kretchun" w:date="2017-04-05T10:23:00Z">
          <w:r w:rsidR="005F585F" w:rsidDel="00DE29C0">
            <w:rPr>
              <w:rFonts w:eastAsia="ヒラギノ角ゴ Pro W3"/>
              <w:color w:val="000000"/>
              <w:sz w:val="24"/>
              <w:szCs w:val="24"/>
            </w:rPr>
            <w:delText>and</w:delText>
          </w:r>
        </w:del>
      </w:ins>
      <w:ins w:id="377" w:author="Alec Kretchun" w:date="2017-04-05T10:23:00Z">
        <w:r w:rsidR="00DE29C0">
          <w:rPr>
            <w:rFonts w:eastAsia="ヒラギノ角ゴ Pro W3"/>
            <w:color w:val="000000"/>
            <w:sz w:val="24"/>
            <w:szCs w:val="24"/>
          </w:rPr>
          <w:t>while</w:t>
        </w:r>
      </w:ins>
      <w:ins w:id="378" w:author="Shinneman, Douglas" w:date="2017-04-04T13:56:00Z">
        <w:r w:rsidR="005F585F">
          <w:rPr>
            <w:rFonts w:eastAsia="ヒラギノ角ゴ Pro W3"/>
            <w:color w:val="000000"/>
            <w:sz w:val="24"/>
            <w:szCs w:val="24"/>
          </w:rPr>
          <w:t xml:space="preserve"> the probability of mortality</w:t>
        </w:r>
      </w:ins>
      <w:ins w:id="379" w:author="Alec Kretchun" w:date="2017-04-05T10:23:00Z">
        <w:r w:rsidR="00DE29C0">
          <w:rPr>
            <w:rFonts w:eastAsia="ヒラギノ角ゴ Pro W3"/>
            <w:color w:val="000000"/>
            <w:sz w:val="24"/>
            <w:szCs w:val="24"/>
          </w:rPr>
          <w:t xml:space="preserve"> generally</w:t>
        </w:r>
      </w:ins>
      <w:ins w:id="380" w:author="Shinneman, Douglas" w:date="2017-04-04T14:00:00Z">
        <w:r>
          <w:rPr>
            <w:rFonts w:eastAsia="ヒラギノ角ゴ Pro W3"/>
            <w:color w:val="000000"/>
            <w:sz w:val="24"/>
            <w:szCs w:val="24"/>
          </w:rPr>
          <w:t xml:space="preserve"> increased </w:t>
        </w:r>
      </w:ins>
      <w:ins w:id="381" w:author="Shinneman, Douglas" w:date="2017-04-04T13:56:00Z">
        <w:r w:rsidR="005F585F">
          <w:rPr>
            <w:rFonts w:eastAsia="ヒラギノ角ゴ Pro W3"/>
            <w:color w:val="000000"/>
            <w:sz w:val="24"/>
            <w:szCs w:val="24"/>
          </w:rPr>
          <w:t xml:space="preserve">for aspen </w:t>
        </w:r>
      </w:ins>
      <w:ins w:id="382" w:author="Shinneman, Douglas" w:date="2017-04-04T14:00:00Z">
        <w:r>
          <w:rPr>
            <w:rFonts w:eastAsia="ヒラギノ角ゴ Pro W3"/>
            <w:color w:val="000000"/>
            <w:sz w:val="24"/>
            <w:szCs w:val="24"/>
          </w:rPr>
          <w:t xml:space="preserve">(black lines) </w:t>
        </w:r>
      </w:ins>
      <w:ins w:id="383" w:author="Shinneman, Douglas" w:date="2017-04-04T13:56:00Z">
        <w:r w:rsidR="005F585F">
          <w:rPr>
            <w:rFonts w:eastAsia="ヒラギノ角ゴ Pro W3"/>
            <w:color w:val="000000"/>
            <w:sz w:val="24"/>
            <w:szCs w:val="24"/>
          </w:rPr>
          <w:t>only</w:t>
        </w:r>
      </w:ins>
      <w:ins w:id="384" w:author="Shinneman, Douglas" w:date="2017-04-04T13:59:00Z">
        <w:r>
          <w:rPr>
            <w:rFonts w:eastAsia="ヒラギノ角ゴ Pro W3"/>
            <w:color w:val="000000"/>
            <w:sz w:val="24"/>
            <w:szCs w:val="24"/>
          </w:rPr>
          <w:t xml:space="preserve"> </w:t>
        </w:r>
      </w:ins>
      <w:ins w:id="385" w:author="Shinneman, Douglas" w:date="2017-04-04T13:56:00Z">
        <w:r>
          <w:rPr>
            <w:rFonts w:eastAsia="ヒラギノ角ゴ Pro W3"/>
            <w:color w:val="000000"/>
            <w:sz w:val="24"/>
            <w:szCs w:val="24"/>
          </w:rPr>
          <w:t>under both low</w:t>
        </w:r>
        <w:r w:rsidR="005F585F">
          <w:rPr>
            <w:rFonts w:eastAsia="ヒラギノ角ゴ Pro W3"/>
            <w:color w:val="000000"/>
            <w:sz w:val="24"/>
            <w:szCs w:val="24"/>
          </w:rPr>
          <w:t xml:space="preserve"> (RCP 4.5) and high emissions (RCP 8.5). </w:t>
        </w:r>
      </w:ins>
    </w:p>
    <w:p w14:paraId="57261794" w14:textId="77777777" w:rsidR="005F585F" w:rsidRDefault="005F585F" w:rsidP="007111E2">
      <w:pPr>
        <w:tabs>
          <w:tab w:val="left" w:pos="360"/>
          <w:tab w:val="left" w:pos="432"/>
        </w:tabs>
        <w:contextualSpacing/>
        <w:rPr>
          <w:ins w:id="386" w:author="Shinneman, Douglas" w:date="2017-04-04T13:56:00Z"/>
          <w:rFonts w:eastAsia="ヒラギノ角ゴ Pro W3"/>
          <w:b/>
          <w:color w:val="000000"/>
          <w:sz w:val="24"/>
          <w:szCs w:val="24"/>
        </w:rPr>
      </w:pPr>
    </w:p>
    <w:p w14:paraId="2536BED7" w14:textId="47C82AFA" w:rsidR="007111E2" w:rsidDel="0086463D" w:rsidRDefault="007111E2" w:rsidP="007111E2">
      <w:pPr>
        <w:tabs>
          <w:tab w:val="left" w:pos="360"/>
          <w:tab w:val="left" w:pos="432"/>
        </w:tabs>
        <w:contextualSpacing/>
        <w:rPr>
          <w:moveFrom w:id="387" w:author="Shinneman, Douglas" w:date="2017-04-04T14:00:00Z"/>
          <w:rFonts w:eastAsia="ヒラギノ角ゴ Pro W3"/>
          <w:color w:val="000000"/>
          <w:sz w:val="24"/>
          <w:szCs w:val="24"/>
        </w:rPr>
      </w:pPr>
      <w:moveFromRangeStart w:id="388" w:author="Shinneman, Douglas" w:date="2017-04-04T14:00:00Z" w:name="move479077787"/>
      <w:moveFrom w:id="389" w:author="Shinneman, Douglas" w:date="2017-04-04T14:00:00Z">
        <w:r w:rsidRPr="004E4716" w:rsidDel="0086463D">
          <w:rPr>
            <w:rFonts w:eastAsia="ヒラギノ角ゴ Pro W3"/>
            <w:b/>
            <w:color w:val="000000"/>
            <w:sz w:val="24"/>
            <w:szCs w:val="24"/>
          </w:rPr>
          <w:t xml:space="preserve">Area occupied by tree species:  </w:t>
        </w:r>
        <w:r w:rsidDel="0086463D">
          <w:rPr>
            <w:rFonts w:eastAsia="ヒラギノ角ゴ Pro W3"/>
            <w:color w:val="000000"/>
            <w:sz w:val="24"/>
            <w:szCs w:val="24"/>
          </w:rPr>
          <w:t xml:space="preserve">The area occupied by aspen increased modestly under low emissions and declined under high emissions.  </w:t>
        </w:r>
        <w:commentRangeStart w:id="390"/>
        <w:commentRangeStart w:id="391"/>
        <w:r w:rsidDel="0086463D">
          <w:rPr>
            <w:rFonts w:eastAsia="ヒラギノ角ゴ Pro W3"/>
            <w:color w:val="000000"/>
            <w:sz w:val="24"/>
            <w:szCs w:val="24"/>
          </w:rPr>
          <w:t xml:space="preserve">The area occupied by Douglas fir increased under both climate scenarios although more under RCP 4.5 </w:t>
        </w:r>
        <w:commentRangeEnd w:id="390"/>
        <w:r w:rsidDel="0086463D">
          <w:rPr>
            <w:rStyle w:val="CommentReference"/>
          </w:rPr>
          <w:commentReference w:id="390"/>
        </w:r>
        <w:commentRangeEnd w:id="391"/>
        <w:r w:rsidDel="0086463D">
          <w:rPr>
            <w:rStyle w:val="CommentReference"/>
          </w:rPr>
          <w:commentReference w:id="391"/>
        </w:r>
        <w:r w:rsidDel="0086463D">
          <w:rPr>
            <w:rFonts w:eastAsia="ヒラギノ角ゴ Pro W3"/>
            <w:color w:val="000000"/>
            <w:sz w:val="24"/>
            <w:szCs w:val="24"/>
          </w:rPr>
          <w:t>.</w:t>
        </w:r>
      </w:moveFrom>
    </w:p>
    <w:moveFromRangeEnd w:id="388"/>
    <w:p w14:paraId="4043F806" w14:textId="77777777" w:rsidR="007111E2" w:rsidRDefault="007111E2" w:rsidP="007111E2">
      <w:pPr>
        <w:tabs>
          <w:tab w:val="left" w:pos="360"/>
          <w:tab w:val="left" w:pos="432"/>
        </w:tabs>
        <w:contextualSpacing/>
        <w:rPr>
          <w:rFonts w:eastAsia="ヒラギノ角ゴ Pro W3"/>
          <w:color w:val="000000"/>
          <w:sz w:val="24"/>
          <w:szCs w:val="24"/>
        </w:rPr>
      </w:pPr>
    </w:p>
    <w:p w14:paraId="0A8EE7AF" w14:textId="77777777" w:rsidR="007111E2" w:rsidRDefault="007111E2" w:rsidP="007111E2">
      <w:pPr>
        <w:tabs>
          <w:tab w:val="left" w:pos="360"/>
          <w:tab w:val="left" w:pos="432"/>
        </w:tabs>
        <w:contextualSpacing/>
        <w:rPr>
          <w:rFonts w:eastAsia="ヒラギノ角ゴ Pro W3"/>
          <w:color w:val="000000"/>
          <w:sz w:val="24"/>
          <w:szCs w:val="24"/>
        </w:rPr>
      </w:pPr>
      <w:r>
        <w:rPr>
          <w:rFonts w:eastAsia="ヒラギノ角ゴ Pro W3"/>
          <w:noProof/>
          <w:color w:val="000000"/>
          <w:sz w:val="24"/>
          <w:szCs w:val="24"/>
        </w:rPr>
        <w:lastRenderedPageBreak/>
        <w:drawing>
          <wp:inline distT="0" distB="0" distL="0" distR="0" wp14:anchorId="73105D39" wp14:editId="55D54153">
            <wp:extent cx="4476750" cy="2801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_coccupied.jpeg"/>
                    <pic:cNvPicPr/>
                  </pic:nvPicPr>
                  <pic:blipFill>
                    <a:blip r:embed="rId33">
                      <a:extLst>
                        <a:ext uri="{28A0092B-C50C-407E-A947-70E740481C1C}">
                          <a14:useLocalDpi xmlns:a14="http://schemas.microsoft.com/office/drawing/2010/main" val="0"/>
                        </a:ext>
                      </a:extLst>
                    </a:blip>
                    <a:stretch>
                      <a:fillRect/>
                    </a:stretch>
                  </pic:blipFill>
                  <pic:spPr>
                    <a:xfrm>
                      <a:off x="0" y="0"/>
                      <a:ext cx="4487013" cy="2808218"/>
                    </a:xfrm>
                    <a:prstGeom prst="rect">
                      <a:avLst/>
                    </a:prstGeom>
                  </pic:spPr>
                </pic:pic>
              </a:graphicData>
            </a:graphic>
          </wp:inline>
        </w:drawing>
      </w:r>
    </w:p>
    <w:p w14:paraId="6525A251" w14:textId="34356640" w:rsidR="0086463D" w:rsidRDefault="0086463D" w:rsidP="0086463D">
      <w:pPr>
        <w:tabs>
          <w:tab w:val="left" w:pos="360"/>
          <w:tab w:val="left" w:pos="432"/>
        </w:tabs>
        <w:contextualSpacing/>
        <w:rPr>
          <w:ins w:id="392" w:author="Shinneman, Douglas" w:date="2017-04-04T14:01:00Z"/>
          <w:rFonts w:eastAsia="ヒラギノ角ゴ Pro W3"/>
          <w:color w:val="000000"/>
          <w:sz w:val="24"/>
          <w:szCs w:val="24"/>
        </w:rPr>
      </w:pPr>
      <w:proofErr w:type="gramStart"/>
      <w:ins w:id="393" w:author="Shinneman, Douglas" w:date="2017-04-04T14:01:00Z">
        <w:r w:rsidRPr="00C14253">
          <w:rPr>
            <w:rFonts w:eastAsia="ヒラギノ角ゴ Pro W3"/>
            <w:color w:val="000000"/>
            <w:sz w:val="24"/>
            <w:szCs w:val="24"/>
            <w:rPrChange w:id="394" w:author="Shinneman, Douglas" w:date="2017-04-04T15:50:00Z">
              <w:rPr>
                <w:rFonts w:eastAsia="ヒラギノ角ゴ Pro W3"/>
                <w:b/>
                <w:color w:val="000000"/>
                <w:sz w:val="24"/>
                <w:szCs w:val="24"/>
              </w:rPr>
            </w:rPrChange>
          </w:rPr>
          <w:t>Figure 6.3.2.</w:t>
        </w:r>
        <w:proofErr w:type="gramEnd"/>
        <w:r w:rsidRPr="00C14253">
          <w:rPr>
            <w:rFonts w:eastAsia="ヒラギノ角ゴ Pro W3"/>
            <w:color w:val="000000"/>
            <w:sz w:val="24"/>
            <w:szCs w:val="24"/>
            <w:rPrChange w:id="395" w:author="Shinneman, Douglas" w:date="2017-04-04T15:50:00Z">
              <w:rPr>
                <w:rFonts w:eastAsia="ヒラギノ角ゴ Pro W3"/>
                <w:b/>
                <w:color w:val="000000"/>
                <w:sz w:val="24"/>
                <w:szCs w:val="24"/>
              </w:rPr>
            </w:rPrChange>
          </w:rPr>
          <w:t xml:space="preserve">  </w:t>
        </w:r>
      </w:ins>
      <w:ins w:id="396" w:author="Alec Kretchun" w:date="2017-04-05T10:44:00Z">
        <w:r w:rsidR="00A8468D">
          <w:rPr>
            <w:rFonts w:eastAsia="ヒラギノ角ゴ Pro W3"/>
            <w:color w:val="000000"/>
            <w:sz w:val="24"/>
            <w:szCs w:val="24"/>
          </w:rPr>
          <w:t xml:space="preserve">Area occupied by aspen (solid lines) and Douglas-fir (dashed lines) under low emissions (green) and high emissions (pink) climate. </w:t>
        </w:r>
      </w:ins>
      <w:moveToRangeStart w:id="397" w:author="Shinneman, Douglas" w:date="2017-04-04T14:00:00Z" w:name="move479077787"/>
      <w:moveTo w:id="398" w:author="Shinneman, Douglas" w:date="2017-04-04T14:00:00Z">
        <w:del w:id="399" w:author="Alec Kretchun" w:date="2017-04-05T10:32:00Z">
          <w:r w:rsidRPr="00C14253" w:rsidDel="00F53215">
            <w:rPr>
              <w:rFonts w:eastAsia="ヒラギノ角ゴ Pro W3"/>
              <w:color w:val="000000"/>
              <w:sz w:val="24"/>
              <w:szCs w:val="24"/>
              <w:rPrChange w:id="400" w:author="Shinneman, Douglas" w:date="2017-04-04T15:50:00Z">
                <w:rPr>
                  <w:rFonts w:eastAsia="ヒラギノ角ゴ Pro W3"/>
                  <w:b/>
                  <w:color w:val="000000"/>
                  <w:sz w:val="24"/>
                  <w:szCs w:val="24"/>
                </w:rPr>
              </w:rPrChange>
            </w:rPr>
            <w:delText>Area occupied by tree species:</w:delText>
          </w:r>
          <w:r w:rsidRPr="004E4716" w:rsidDel="00F53215">
            <w:rPr>
              <w:rFonts w:eastAsia="ヒラギノ角ゴ Pro W3"/>
              <w:b/>
              <w:color w:val="000000"/>
              <w:sz w:val="24"/>
              <w:szCs w:val="24"/>
            </w:rPr>
            <w:delText xml:space="preserve">  </w:delText>
          </w:r>
          <w:r w:rsidDel="00F53215">
            <w:rPr>
              <w:rFonts w:eastAsia="ヒラギノ角ゴ Pro W3"/>
              <w:color w:val="000000"/>
              <w:sz w:val="24"/>
              <w:szCs w:val="24"/>
            </w:rPr>
            <w:delText xml:space="preserve">The area occupied by aspen increased modestly under low emissions and declined under high emissions.  </w:delText>
          </w:r>
          <w:commentRangeStart w:id="401"/>
          <w:commentRangeStart w:id="402"/>
          <w:commentRangeStart w:id="403"/>
          <w:r w:rsidDel="00F53215">
            <w:rPr>
              <w:rFonts w:eastAsia="ヒラギノ角ゴ Pro W3"/>
              <w:color w:val="000000"/>
              <w:sz w:val="24"/>
              <w:szCs w:val="24"/>
            </w:rPr>
            <w:delText xml:space="preserve">The area occupied by Douglas fir increased under both climate scenarios although more under RCP 4.5 </w:delText>
          </w:r>
          <w:commentRangeEnd w:id="401"/>
          <w:r w:rsidDel="00F53215">
            <w:rPr>
              <w:rStyle w:val="CommentReference"/>
            </w:rPr>
            <w:commentReference w:id="401"/>
          </w:r>
          <w:commentRangeEnd w:id="402"/>
          <w:r w:rsidDel="00F53215">
            <w:rPr>
              <w:rStyle w:val="CommentReference"/>
            </w:rPr>
            <w:commentReference w:id="402"/>
          </w:r>
        </w:del>
      </w:moveTo>
      <w:commentRangeEnd w:id="403"/>
      <w:del w:id="404" w:author="Alec Kretchun" w:date="2017-04-05T10:32:00Z">
        <w:r w:rsidR="00A34A5F" w:rsidDel="00F53215">
          <w:rPr>
            <w:rStyle w:val="CommentReference"/>
          </w:rPr>
          <w:commentReference w:id="403"/>
        </w:r>
      </w:del>
      <w:moveTo w:id="405" w:author="Shinneman, Douglas" w:date="2017-04-04T14:00:00Z">
        <w:del w:id="406" w:author="Alec Kretchun" w:date="2017-04-05T10:32:00Z">
          <w:r w:rsidDel="00F53215">
            <w:rPr>
              <w:rFonts w:eastAsia="ヒラギノ角ゴ Pro W3"/>
              <w:color w:val="000000"/>
              <w:sz w:val="24"/>
              <w:szCs w:val="24"/>
            </w:rPr>
            <w:delText>.</w:delText>
          </w:r>
        </w:del>
      </w:moveTo>
    </w:p>
    <w:p w14:paraId="4314464A" w14:textId="77777777" w:rsidR="0086463D" w:rsidRDefault="0086463D" w:rsidP="0086463D">
      <w:pPr>
        <w:tabs>
          <w:tab w:val="left" w:pos="360"/>
          <w:tab w:val="left" w:pos="432"/>
        </w:tabs>
        <w:contextualSpacing/>
        <w:rPr>
          <w:moveTo w:id="407" w:author="Shinneman, Douglas" w:date="2017-04-04T14:00:00Z"/>
          <w:rFonts w:eastAsia="ヒラギノ角ゴ Pro W3"/>
          <w:color w:val="000000"/>
          <w:sz w:val="24"/>
          <w:szCs w:val="24"/>
        </w:rPr>
      </w:pPr>
    </w:p>
    <w:moveToRangeEnd w:id="397"/>
    <w:p w14:paraId="10BED5A5" w14:textId="77777777" w:rsidR="00C14253" w:rsidRDefault="00C14253">
      <w:pPr>
        <w:spacing w:line="240" w:lineRule="auto"/>
        <w:rPr>
          <w:ins w:id="408" w:author="Shinneman, Douglas" w:date="2017-04-04T15:50:00Z"/>
          <w:rFonts w:eastAsia="ヒラギノ角ゴ Pro W3"/>
          <w:color w:val="000000"/>
          <w:sz w:val="24"/>
          <w:szCs w:val="24"/>
        </w:rPr>
      </w:pPr>
      <w:ins w:id="409" w:author="Shinneman, Douglas" w:date="2017-04-04T15:50:00Z">
        <w:r>
          <w:rPr>
            <w:rFonts w:eastAsia="ヒラギノ角ゴ Pro W3"/>
            <w:color w:val="000000"/>
            <w:sz w:val="24"/>
            <w:szCs w:val="24"/>
          </w:rPr>
          <w:br w:type="page"/>
        </w:r>
      </w:ins>
    </w:p>
    <w:p w14:paraId="275ACE76" w14:textId="7304EE11" w:rsidR="007111E2" w:rsidDel="005E23C2" w:rsidRDefault="007111E2" w:rsidP="007111E2">
      <w:pPr>
        <w:tabs>
          <w:tab w:val="left" w:pos="360"/>
          <w:tab w:val="left" w:pos="432"/>
        </w:tabs>
        <w:contextualSpacing/>
        <w:rPr>
          <w:moveFrom w:id="410" w:author="Shinneman, Douglas" w:date="2017-04-04T15:56:00Z"/>
          <w:rFonts w:eastAsia="ヒラギノ角ゴ Pro W3"/>
          <w:color w:val="000000"/>
          <w:sz w:val="24"/>
          <w:szCs w:val="24"/>
        </w:rPr>
      </w:pPr>
      <w:moveFromRangeStart w:id="411" w:author="Shinneman, Douglas" w:date="2017-04-04T15:56:00Z" w:name="move479084688"/>
      <w:moveFrom w:id="412" w:author="Shinneman, Douglas" w:date="2017-04-04T15:56:00Z">
        <w:r w:rsidDel="005E23C2">
          <w:rPr>
            <w:rFonts w:eastAsia="ヒラギノ角ゴ Pro W3"/>
            <w:color w:val="000000"/>
            <w:sz w:val="24"/>
            <w:szCs w:val="24"/>
          </w:rPr>
          <w:lastRenderedPageBreak/>
          <w:t>Maps of aspen and Doug-fir change over time and by climate scenario.</w:t>
        </w:r>
      </w:moveFrom>
    </w:p>
    <w:moveFromRangeEnd w:id="411"/>
    <w:p w14:paraId="61AF4CF2" w14:textId="77777777" w:rsidR="007111E2" w:rsidRPr="00480B7C" w:rsidRDefault="007111E2" w:rsidP="007111E2">
      <w:pPr>
        <w:tabs>
          <w:tab w:val="left" w:pos="360"/>
          <w:tab w:val="left" w:pos="432"/>
        </w:tabs>
        <w:contextualSpacing/>
        <w:rPr>
          <w:rFonts w:eastAsia="ヒラギノ角ゴ Pro W3"/>
          <w:color w:val="000000"/>
          <w:sz w:val="24"/>
          <w:szCs w:val="24"/>
        </w:rPr>
      </w:pPr>
      <w:r>
        <w:rPr>
          <w:rFonts w:eastAsia="ヒラギノ角ゴ Pro W3"/>
          <w:noProof/>
          <w:color w:val="000000"/>
          <w:sz w:val="24"/>
          <w:szCs w:val="24"/>
        </w:rPr>
        <w:drawing>
          <wp:inline distT="0" distB="0" distL="0" distR="0" wp14:anchorId="71380376" wp14:editId="38114DAC">
            <wp:extent cx="5619750" cy="25406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342" cy="2552206"/>
                    </a:xfrm>
                    <a:prstGeom prst="rect">
                      <a:avLst/>
                    </a:prstGeom>
                    <a:noFill/>
                  </pic:spPr>
                </pic:pic>
              </a:graphicData>
            </a:graphic>
          </wp:inline>
        </w:drawing>
      </w:r>
    </w:p>
    <w:p w14:paraId="1D27D614" w14:textId="77777777" w:rsidR="007111E2" w:rsidRDefault="007111E2" w:rsidP="007111E2">
      <w:pPr>
        <w:tabs>
          <w:tab w:val="left" w:pos="360"/>
          <w:tab w:val="left" w:pos="432"/>
        </w:tabs>
        <w:contextualSpacing/>
        <w:rPr>
          <w:rFonts w:eastAsia="ヒラギノ角ゴ Pro W3"/>
          <w:b/>
          <w:color w:val="000000"/>
          <w:sz w:val="24"/>
          <w:szCs w:val="24"/>
        </w:rPr>
      </w:pPr>
    </w:p>
    <w:p w14:paraId="1C4C81E7" w14:textId="77777777" w:rsidR="007111E2" w:rsidRDefault="007111E2" w:rsidP="007111E2">
      <w:pPr>
        <w:tabs>
          <w:tab w:val="left" w:pos="360"/>
          <w:tab w:val="left" w:pos="432"/>
        </w:tabs>
        <w:contextualSpacing/>
        <w:rPr>
          <w:rFonts w:eastAsia="ヒラギノ角ゴ Pro W3"/>
          <w:b/>
          <w:color w:val="000000"/>
          <w:sz w:val="24"/>
          <w:szCs w:val="24"/>
        </w:rPr>
      </w:pPr>
      <w:r>
        <w:rPr>
          <w:rFonts w:eastAsia="ヒラギノ角ゴ Pro W3"/>
          <w:b/>
          <w:noProof/>
          <w:color w:val="000000"/>
          <w:sz w:val="24"/>
          <w:szCs w:val="24"/>
        </w:rPr>
        <w:drawing>
          <wp:inline distT="0" distB="0" distL="0" distR="0" wp14:anchorId="7E499EE7" wp14:editId="43FCA115">
            <wp:extent cx="5553075" cy="24535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3075" cy="2453572"/>
                    </a:xfrm>
                    <a:prstGeom prst="rect">
                      <a:avLst/>
                    </a:prstGeom>
                    <a:noFill/>
                  </pic:spPr>
                </pic:pic>
              </a:graphicData>
            </a:graphic>
          </wp:inline>
        </w:drawing>
      </w:r>
    </w:p>
    <w:p w14:paraId="34EF15FB" w14:textId="77777777" w:rsidR="005E23C2" w:rsidRDefault="005E23C2" w:rsidP="005E23C2">
      <w:pPr>
        <w:tabs>
          <w:tab w:val="left" w:pos="360"/>
          <w:tab w:val="left" w:pos="432"/>
        </w:tabs>
        <w:contextualSpacing/>
        <w:rPr>
          <w:ins w:id="413" w:author="Shinneman, Douglas" w:date="2017-04-04T15:56:00Z"/>
          <w:rFonts w:eastAsia="ヒラギノ角ゴ Pro W3"/>
          <w:color w:val="000000"/>
          <w:sz w:val="24"/>
          <w:szCs w:val="24"/>
        </w:rPr>
      </w:pPr>
    </w:p>
    <w:p w14:paraId="7C7C8584" w14:textId="77777777" w:rsidR="005E23C2" w:rsidRDefault="005E23C2" w:rsidP="005E23C2">
      <w:pPr>
        <w:tabs>
          <w:tab w:val="left" w:pos="360"/>
          <w:tab w:val="left" w:pos="432"/>
        </w:tabs>
        <w:contextualSpacing/>
        <w:rPr>
          <w:ins w:id="414" w:author="Shinneman, Douglas" w:date="2017-04-04T15:56:00Z"/>
          <w:rFonts w:eastAsia="ヒラギノ角ゴ Pro W3"/>
          <w:color w:val="000000"/>
          <w:sz w:val="24"/>
          <w:szCs w:val="24"/>
        </w:rPr>
      </w:pPr>
    </w:p>
    <w:p w14:paraId="72104452" w14:textId="49530677" w:rsidR="005E23C2" w:rsidRDefault="005E23C2" w:rsidP="005E23C2">
      <w:pPr>
        <w:tabs>
          <w:tab w:val="left" w:pos="360"/>
          <w:tab w:val="left" w:pos="432"/>
        </w:tabs>
        <w:contextualSpacing/>
        <w:rPr>
          <w:moveTo w:id="415" w:author="Shinneman, Douglas" w:date="2017-04-04T15:56:00Z"/>
          <w:rFonts w:eastAsia="ヒラギノ角ゴ Pro W3"/>
          <w:color w:val="000000"/>
          <w:sz w:val="24"/>
          <w:szCs w:val="24"/>
        </w:rPr>
      </w:pPr>
      <w:commentRangeStart w:id="416"/>
      <w:proofErr w:type="gramStart"/>
      <w:ins w:id="417" w:author="Shinneman, Douglas" w:date="2017-04-04T15:56:00Z">
        <w:r w:rsidRPr="0058515C">
          <w:rPr>
            <w:rFonts w:eastAsia="ヒラギノ角ゴ Pro W3"/>
            <w:color w:val="000000"/>
            <w:sz w:val="24"/>
            <w:szCs w:val="24"/>
          </w:rPr>
          <w:t>Fig</w:t>
        </w:r>
        <w:r>
          <w:rPr>
            <w:rFonts w:eastAsia="ヒラギノ角ゴ Pro W3"/>
            <w:color w:val="000000"/>
            <w:sz w:val="24"/>
            <w:szCs w:val="24"/>
          </w:rPr>
          <w:t>ure 6.3.3</w:t>
        </w:r>
        <w:r w:rsidRPr="0058515C">
          <w:rPr>
            <w:rFonts w:eastAsia="ヒラギノ角ゴ Pro W3"/>
            <w:color w:val="000000"/>
            <w:sz w:val="24"/>
            <w:szCs w:val="24"/>
          </w:rPr>
          <w:t>.</w:t>
        </w:r>
        <w:proofErr w:type="gramEnd"/>
        <w:r w:rsidRPr="0058515C">
          <w:rPr>
            <w:rFonts w:eastAsia="ヒラギノ角ゴ Pro W3"/>
            <w:color w:val="000000"/>
            <w:sz w:val="24"/>
            <w:szCs w:val="24"/>
          </w:rPr>
          <w:t xml:space="preserve"> </w:t>
        </w:r>
      </w:ins>
      <w:moveToRangeStart w:id="418" w:author="Shinneman, Douglas" w:date="2017-04-04T15:56:00Z" w:name="move479084688"/>
      <w:moveTo w:id="419" w:author="Shinneman, Douglas" w:date="2017-04-04T15:56:00Z">
        <w:del w:id="420" w:author="Shinneman, Douglas" w:date="2017-04-04T15:56:00Z">
          <w:r w:rsidDel="005E23C2">
            <w:rPr>
              <w:rFonts w:eastAsia="ヒラギノ角ゴ Pro W3"/>
              <w:color w:val="000000"/>
              <w:sz w:val="24"/>
              <w:szCs w:val="24"/>
            </w:rPr>
            <w:delText>Maps o</w:delText>
          </w:r>
        </w:del>
      </w:moveTo>
      <w:proofErr w:type="gramStart"/>
      <w:ins w:id="421" w:author="Shinneman, Douglas" w:date="2017-04-04T15:56:00Z">
        <w:r>
          <w:rPr>
            <w:rFonts w:eastAsia="ヒラギノ角ゴ Pro W3"/>
            <w:color w:val="000000"/>
            <w:sz w:val="24"/>
            <w:szCs w:val="24"/>
          </w:rPr>
          <w:t xml:space="preserve">Spatial distribution and changes in </w:t>
        </w:r>
      </w:ins>
      <w:moveTo w:id="422" w:author="Shinneman, Douglas" w:date="2017-04-04T15:56:00Z">
        <w:del w:id="423" w:author="Shinneman, Douglas" w:date="2017-04-04T15:56:00Z">
          <w:r w:rsidDel="005E23C2">
            <w:rPr>
              <w:rFonts w:eastAsia="ヒラギノ角ゴ Pro W3"/>
              <w:color w:val="000000"/>
              <w:sz w:val="24"/>
              <w:szCs w:val="24"/>
            </w:rPr>
            <w:delText xml:space="preserve">f </w:delText>
          </w:r>
        </w:del>
        <w:r>
          <w:rPr>
            <w:rFonts w:eastAsia="ヒラギノ角ゴ Pro W3"/>
            <w:color w:val="000000"/>
            <w:sz w:val="24"/>
            <w:szCs w:val="24"/>
          </w:rPr>
          <w:t>aspen and Doug</w:t>
        </w:r>
      </w:moveTo>
      <w:ins w:id="424" w:author="Shinneman, Douglas" w:date="2017-04-04T15:56:00Z">
        <w:r>
          <w:rPr>
            <w:rFonts w:eastAsia="ヒラギノ角ゴ Pro W3"/>
            <w:color w:val="000000"/>
            <w:sz w:val="24"/>
            <w:szCs w:val="24"/>
          </w:rPr>
          <w:t>las</w:t>
        </w:r>
      </w:ins>
      <w:moveTo w:id="425" w:author="Shinneman, Douglas" w:date="2017-04-04T15:56:00Z">
        <w:r>
          <w:rPr>
            <w:rFonts w:eastAsia="ヒラギノ角ゴ Pro W3"/>
            <w:color w:val="000000"/>
            <w:sz w:val="24"/>
            <w:szCs w:val="24"/>
          </w:rPr>
          <w:t xml:space="preserve">-fir </w:t>
        </w:r>
      </w:moveTo>
      <w:ins w:id="426" w:author="Shinneman, Douglas" w:date="2017-04-04T15:56:00Z">
        <w:r>
          <w:rPr>
            <w:rFonts w:eastAsia="ヒラギノ角ゴ Pro W3"/>
            <w:color w:val="000000"/>
            <w:sz w:val="24"/>
            <w:szCs w:val="24"/>
          </w:rPr>
          <w:t xml:space="preserve">biomass </w:t>
        </w:r>
      </w:ins>
      <w:moveTo w:id="427" w:author="Shinneman, Douglas" w:date="2017-04-04T15:56:00Z">
        <w:del w:id="428" w:author="Shinneman, Douglas" w:date="2017-04-04T15:56:00Z">
          <w:r w:rsidDel="005E23C2">
            <w:rPr>
              <w:rFonts w:eastAsia="ヒラギノ角ゴ Pro W3"/>
              <w:color w:val="000000"/>
              <w:sz w:val="24"/>
              <w:szCs w:val="24"/>
            </w:rPr>
            <w:delText xml:space="preserve">change </w:delText>
          </w:r>
        </w:del>
        <w:r>
          <w:rPr>
            <w:rFonts w:eastAsia="ヒラギノ角ゴ Pro W3"/>
            <w:color w:val="000000"/>
            <w:sz w:val="24"/>
            <w:szCs w:val="24"/>
          </w:rPr>
          <w:t>over time and by climate scenario.</w:t>
        </w:r>
      </w:moveTo>
      <w:commentRangeEnd w:id="416"/>
      <w:proofErr w:type="gramEnd"/>
      <w:r w:rsidR="00A34A5F">
        <w:rPr>
          <w:rStyle w:val="CommentReference"/>
        </w:rPr>
        <w:commentReference w:id="416"/>
      </w:r>
    </w:p>
    <w:moveToRangeEnd w:id="418"/>
    <w:p w14:paraId="3E203D15" w14:textId="77777777" w:rsidR="007111E2" w:rsidRDefault="007111E2" w:rsidP="007111E2">
      <w:pPr>
        <w:tabs>
          <w:tab w:val="left" w:pos="360"/>
          <w:tab w:val="left" w:pos="432"/>
        </w:tabs>
        <w:contextualSpacing/>
        <w:rPr>
          <w:rFonts w:eastAsia="ヒラギノ角ゴ Pro W3"/>
          <w:b/>
          <w:color w:val="000000"/>
          <w:sz w:val="24"/>
          <w:szCs w:val="24"/>
        </w:rPr>
      </w:pPr>
    </w:p>
    <w:p w14:paraId="75D41103" w14:textId="5D4E986C" w:rsidR="007111E2" w:rsidDel="00C14253" w:rsidRDefault="007111E2" w:rsidP="007111E2">
      <w:pPr>
        <w:tabs>
          <w:tab w:val="left" w:pos="360"/>
          <w:tab w:val="left" w:pos="432"/>
        </w:tabs>
        <w:contextualSpacing/>
        <w:rPr>
          <w:moveFrom w:id="429" w:author="Shinneman, Douglas" w:date="2017-04-04T15:51:00Z"/>
          <w:rFonts w:eastAsia="ヒラギノ角ゴ Pro W3"/>
          <w:color w:val="000000"/>
          <w:sz w:val="24"/>
          <w:szCs w:val="24"/>
        </w:rPr>
      </w:pPr>
      <w:moveFromRangeStart w:id="430" w:author="Shinneman, Douglas" w:date="2017-04-04T15:51:00Z" w:name="move479084407"/>
      <w:moveFrom w:id="431" w:author="Shinneman, Douglas" w:date="2017-04-04T15:51:00Z">
        <w:r w:rsidRPr="004E4716" w:rsidDel="00C14253">
          <w:rPr>
            <w:rFonts w:eastAsia="ヒラギノ角ゴ Pro W3"/>
            <w:b/>
            <w:color w:val="000000"/>
            <w:sz w:val="24"/>
            <w:szCs w:val="24"/>
          </w:rPr>
          <w:t xml:space="preserve">Aspen </w:t>
        </w:r>
        <w:r w:rsidDel="00C14253">
          <w:rPr>
            <w:rFonts w:eastAsia="ヒラギノ角ゴ Pro W3"/>
            <w:b/>
            <w:color w:val="000000"/>
            <w:sz w:val="24"/>
            <w:szCs w:val="24"/>
          </w:rPr>
          <w:t>biomass</w:t>
        </w:r>
        <w:r w:rsidRPr="004E4716" w:rsidDel="00C14253">
          <w:rPr>
            <w:rFonts w:eastAsia="ヒラギノ角ゴ Pro W3"/>
            <w:b/>
            <w:color w:val="000000"/>
            <w:sz w:val="24"/>
            <w:szCs w:val="24"/>
          </w:rPr>
          <w:t xml:space="preserve">:  </w:t>
        </w:r>
        <w:r w:rsidDel="00C14253">
          <w:rPr>
            <w:rFonts w:eastAsia="ヒラギノ角ゴ Pro W3"/>
            <w:color w:val="000000"/>
            <w:sz w:val="24"/>
            <w:szCs w:val="24"/>
          </w:rPr>
          <w:t xml:space="preserve"> Aspen biomass declined over time and for both RCP 4.5 and 8.5.  The decline was largest for RCP 8.5.</w:t>
        </w:r>
      </w:moveFrom>
    </w:p>
    <w:moveFromRangeEnd w:id="430"/>
    <w:p w14:paraId="639D9DBE" w14:textId="77777777" w:rsidR="007111E2" w:rsidRDefault="007111E2" w:rsidP="007111E2">
      <w:pPr>
        <w:tabs>
          <w:tab w:val="left" w:pos="360"/>
          <w:tab w:val="left" w:pos="432"/>
        </w:tabs>
        <w:contextualSpacing/>
        <w:rPr>
          <w:rFonts w:eastAsia="ヒラギノ角ゴ Pro W3"/>
          <w:color w:val="000000"/>
          <w:sz w:val="24"/>
          <w:szCs w:val="24"/>
        </w:rPr>
      </w:pPr>
    </w:p>
    <w:p w14:paraId="30B97364" w14:textId="77777777" w:rsidR="007111E2" w:rsidRPr="00480B7C" w:rsidRDefault="007111E2" w:rsidP="007111E2">
      <w:pPr>
        <w:tabs>
          <w:tab w:val="left" w:pos="360"/>
          <w:tab w:val="left" w:pos="432"/>
        </w:tabs>
        <w:contextualSpacing/>
        <w:rPr>
          <w:rFonts w:eastAsia="ヒラギノ角ゴ Pro W3"/>
          <w:color w:val="000000"/>
          <w:sz w:val="24"/>
          <w:szCs w:val="24"/>
        </w:rPr>
      </w:pPr>
      <w:r>
        <w:rPr>
          <w:rFonts w:eastAsia="ヒラギノ角ゴ Pro W3"/>
          <w:noProof/>
          <w:color w:val="000000"/>
          <w:sz w:val="24"/>
          <w:szCs w:val="24"/>
        </w:rPr>
        <w:lastRenderedPageBreak/>
        <w:drawing>
          <wp:inline distT="0" distB="0" distL="0" distR="0" wp14:anchorId="6EF49A36" wp14:editId="59B38CB2">
            <wp:extent cx="6389156"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1902" cy="2630030"/>
                    </a:xfrm>
                    <a:prstGeom prst="rect">
                      <a:avLst/>
                    </a:prstGeom>
                    <a:noFill/>
                  </pic:spPr>
                </pic:pic>
              </a:graphicData>
            </a:graphic>
          </wp:inline>
        </w:drawing>
      </w:r>
    </w:p>
    <w:p w14:paraId="241BDCF9" w14:textId="77777777" w:rsidR="007111E2" w:rsidRPr="003671C7" w:rsidRDefault="007111E2">
      <w:pPr>
        <w:tabs>
          <w:tab w:val="left" w:pos="432"/>
        </w:tabs>
        <w:spacing w:line="240" w:lineRule="auto"/>
        <w:contextualSpacing/>
        <w:outlineLvl w:val="0"/>
        <w:rPr>
          <w:sz w:val="24"/>
          <w:szCs w:val="24"/>
        </w:rPr>
        <w:pPrChange w:id="432" w:author="Shinneman, Douglas" w:date="2017-04-03T18:06:00Z">
          <w:pPr>
            <w:tabs>
              <w:tab w:val="left" w:pos="432"/>
            </w:tabs>
            <w:spacing w:line="240" w:lineRule="auto"/>
            <w:contextualSpacing/>
          </w:pPr>
        </w:pPrChange>
      </w:pPr>
    </w:p>
    <w:p w14:paraId="29D9DE27" w14:textId="77777777" w:rsidR="00C14253" w:rsidRDefault="00C14253" w:rsidP="00C14253">
      <w:pPr>
        <w:tabs>
          <w:tab w:val="left" w:pos="360"/>
          <w:tab w:val="left" w:pos="432"/>
        </w:tabs>
        <w:contextualSpacing/>
        <w:rPr>
          <w:ins w:id="433" w:author="Shinneman, Douglas" w:date="2017-04-04T15:51:00Z"/>
          <w:rFonts w:eastAsia="ヒラギノ角ゴ Pro W3"/>
          <w:b/>
          <w:color w:val="000000"/>
          <w:sz w:val="24"/>
          <w:szCs w:val="24"/>
        </w:rPr>
      </w:pPr>
    </w:p>
    <w:p w14:paraId="2B3A4605" w14:textId="605D085D" w:rsidR="00C14253" w:rsidRDefault="00C00C6B" w:rsidP="00C14253">
      <w:pPr>
        <w:tabs>
          <w:tab w:val="left" w:pos="360"/>
          <w:tab w:val="left" w:pos="432"/>
        </w:tabs>
        <w:contextualSpacing/>
        <w:rPr>
          <w:moveTo w:id="434" w:author="Shinneman, Douglas" w:date="2017-04-04T15:51:00Z"/>
          <w:rFonts w:eastAsia="ヒラギノ角ゴ Pro W3"/>
          <w:color w:val="000000"/>
          <w:sz w:val="24"/>
          <w:szCs w:val="24"/>
        </w:rPr>
      </w:pPr>
      <w:proofErr w:type="gramStart"/>
      <w:ins w:id="435" w:author="Shinneman, Douglas" w:date="2017-04-04T15:57:00Z">
        <w:r w:rsidRPr="0058515C">
          <w:rPr>
            <w:rFonts w:eastAsia="ヒラギノ角ゴ Pro W3"/>
            <w:color w:val="000000"/>
            <w:sz w:val="24"/>
            <w:szCs w:val="24"/>
          </w:rPr>
          <w:t>Fig</w:t>
        </w:r>
        <w:r>
          <w:rPr>
            <w:rFonts w:eastAsia="ヒラギノ角ゴ Pro W3"/>
            <w:color w:val="000000"/>
            <w:sz w:val="24"/>
            <w:szCs w:val="24"/>
          </w:rPr>
          <w:t>ure 6.3.</w:t>
        </w:r>
      </w:ins>
      <w:ins w:id="436" w:author="Alec Kretchun" w:date="2017-04-05T10:46:00Z">
        <w:r w:rsidR="00A8468D">
          <w:rPr>
            <w:rFonts w:eastAsia="ヒラギノ角ゴ Pro W3"/>
            <w:color w:val="000000"/>
            <w:sz w:val="24"/>
            <w:szCs w:val="24"/>
          </w:rPr>
          <w:t>4</w:t>
        </w:r>
      </w:ins>
      <w:ins w:id="437" w:author="Shinneman, Douglas" w:date="2017-04-04T15:57:00Z">
        <w:del w:id="438" w:author="Alec Kretchun" w:date="2017-04-05T10:46:00Z">
          <w:r w:rsidDel="00A8468D">
            <w:rPr>
              <w:rFonts w:eastAsia="ヒラギノ角ゴ Pro W3"/>
              <w:color w:val="000000"/>
              <w:sz w:val="24"/>
              <w:szCs w:val="24"/>
            </w:rPr>
            <w:delText>3</w:delText>
          </w:r>
        </w:del>
        <w:r w:rsidRPr="0058515C">
          <w:rPr>
            <w:rFonts w:eastAsia="ヒラギノ角ゴ Pro W3"/>
            <w:color w:val="000000"/>
            <w:sz w:val="24"/>
            <w:szCs w:val="24"/>
          </w:rPr>
          <w:t>.</w:t>
        </w:r>
        <w:proofErr w:type="gramEnd"/>
        <w:r w:rsidRPr="0058515C">
          <w:rPr>
            <w:rFonts w:eastAsia="ヒラギノ角ゴ Pro W3"/>
            <w:color w:val="000000"/>
            <w:sz w:val="24"/>
            <w:szCs w:val="24"/>
          </w:rPr>
          <w:t xml:space="preserve">  </w:t>
        </w:r>
      </w:ins>
      <w:moveToRangeStart w:id="439" w:author="Shinneman, Douglas" w:date="2017-04-04T15:51:00Z" w:name="move479084407"/>
      <w:moveTo w:id="440" w:author="Shinneman, Douglas" w:date="2017-04-04T15:51:00Z">
        <w:del w:id="441" w:author="Shinneman, Douglas" w:date="2017-04-04T15:57:00Z">
          <w:r w:rsidR="00C14253" w:rsidRPr="004E4716" w:rsidDel="00C00C6B">
            <w:rPr>
              <w:rFonts w:eastAsia="ヒラギノ角ゴ Pro W3"/>
              <w:b/>
              <w:color w:val="000000"/>
              <w:sz w:val="24"/>
              <w:szCs w:val="24"/>
            </w:rPr>
            <w:delText xml:space="preserve">Aspen </w:delText>
          </w:r>
          <w:r w:rsidR="00C14253" w:rsidDel="00C00C6B">
            <w:rPr>
              <w:rFonts w:eastAsia="ヒラギノ角ゴ Pro W3"/>
              <w:b/>
              <w:color w:val="000000"/>
              <w:sz w:val="24"/>
              <w:szCs w:val="24"/>
            </w:rPr>
            <w:delText>biomass</w:delText>
          </w:r>
          <w:r w:rsidR="00C14253" w:rsidRPr="004E4716" w:rsidDel="00C00C6B">
            <w:rPr>
              <w:rFonts w:eastAsia="ヒラギノ角ゴ Pro W3"/>
              <w:b/>
              <w:color w:val="000000"/>
              <w:sz w:val="24"/>
              <w:szCs w:val="24"/>
            </w:rPr>
            <w:delText xml:space="preserve">:  </w:delText>
          </w:r>
          <w:r w:rsidR="00C14253" w:rsidDel="00C00C6B">
            <w:rPr>
              <w:rFonts w:eastAsia="ヒラギノ角ゴ Pro W3"/>
              <w:color w:val="000000"/>
              <w:sz w:val="24"/>
              <w:szCs w:val="24"/>
            </w:rPr>
            <w:delText xml:space="preserve"> </w:delText>
          </w:r>
        </w:del>
        <w:r w:rsidR="00C14253">
          <w:rPr>
            <w:rFonts w:eastAsia="ヒラギノ角ゴ Pro W3"/>
            <w:color w:val="000000"/>
            <w:sz w:val="24"/>
            <w:szCs w:val="24"/>
          </w:rPr>
          <w:t>Aspen biomass decline</w:t>
        </w:r>
        <w:del w:id="442" w:author="Shinneman, Douglas" w:date="2017-04-04T15:58:00Z">
          <w:r w:rsidR="00C14253" w:rsidDel="00C00C6B">
            <w:rPr>
              <w:rFonts w:eastAsia="ヒラギノ角ゴ Pro W3"/>
              <w:color w:val="000000"/>
              <w:sz w:val="24"/>
              <w:szCs w:val="24"/>
            </w:rPr>
            <w:delText>d</w:delText>
          </w:r>
        </w:del>
      </w:moveTo>
      <w:ins w:id="443" w:author="Shinneman, Douglas" w:date="2017-04-04T15:59:00Z">
        <w:r w:rsidR="00552C77">
          <w:rPr>
            <w:rFonts w:eastAsia="ヒラギノ角ゴ Pro W3"/>
            <w:color w:val="000000"/>
            <w:sz w:val="24"/>
            <w:szCs w:val="24"/>
          </w:rPr>
          <w:t>d</w:t>
        </w:r>
      </w:ins>
      <w:moveTo w:id="444" w:author="Shinneman, Douglas" w:date="2017-04-04T15:51:00Z">
        <w:r w:rsidR="00C14253">
          <w:rPr>
            <w:rFonts w:eastAsia="ヒラギノ角ゴ Pro W3"/>
            <w:color w:val="000000"/>
            <w:sz w:val="24"/>
            <w:szCs w:val="24"/>
          </w:rPr>
          <w:t xml:space="preserve"> over time and for both RCP 4.5 and 8.5.</w:t>
        </w:r>
      </w:moveTo>
      <w:ins w:id="445" w:author="Alec Kretchun" w:date="2017-04-05T10:27:00Z">
        <w:r w:rsidR="00DE29C0">
          <w:rPr>
            <w:rFonts w:eastAsia="ヒラギノ角ゴ Pro W3"/>
            <w:color w:val="000000"/>
            <w:sz w:val="24"/>
            <w:szCs w:val="24"/>
          </w:rPr>
          <w:t>, as represented by the density of cells with a particular aboveground biomass.</w:t>
        </w:r>
      </w:ins>
      <w:moveTo w:id="446" w:author="Shinneman, Douglas" w:date="2017-04-04T15:51:00Z">
        <w:r w:rsidR="00C14253">
          <w:rPr>
            <w:rFonts w:eastAsia="ヒラギノ角ゴ Pro W3"/>
            <w:color w:val="000000"/>
            <w:sz w:val="24"/>
            <w:szCs w:val="24"/>
          </w:rPr>
          <w:t xml:space="preserve">  </w:t>
        </w:r>
        <w:commentRangeStart w:id="447"/>
        <w:r w:rsidR="00C14253">
          <w:rPr>
            <w:rFonts w:eastAsia="ヒラギノ角ゴ Pro W3"/>
            <w:color w:val="000000"/>
            <w:sz w:val="24"/>
            <w:szCs w:val="24"/>
          </w:rPr>
          <w:t>The decline was largest for RCP 8.5.</w:t>
        </w:r>
      </w:moveTo>
      <w:commentRangeEnd w:id="447"/>
      <w:ins w:id="448" w:author="Alec Kretchun" w:date="2017-04-05T10:27:00Z">
        <w:r w:rsidR="00DE29C0">
          <w:rPr>
            <w:rFonts w:eastAsia="ヒラギノ角ゴ Pro W3"/>
            <w:color w:val="000000"/>
            <w:sz w:val="24"/>
            <w:szCs w:val="24"/>
          </w:rPr>
          <w:t xml:space="preserve">, but both climate scenarios showed similar patterns. </w:t>
        </w:r>
      </w:ins>
      <w:r w:rsidR="00A34A5F">
        <w:rPr>
          <w:rStyle w:val="CommentReference"/>
        </w:rPr>
        <w:commentReference w:id="447"/>
      </w:r>
    </w:p>
    <w:moveToRangeEnd w:id="439"/>
    <w:p w14:paraId="1FDAFA46" w14:textId="77777777" w:rsidR="00C14253" w:rsidRDefault="00C14253" w:rsidP="00056988">
      <w:pPr>
        <w:tabs>
          <w:tab w:val="left" w:pos="432"/>
        </w:tabs>
        <w:spacing w:line="240" w:lineRule="auto"/>
        <w:contextualSpacing/>
        <w:outlineLvl w:val="0"/>
        <w:rPr>
          <w:ins w:id="449" w:author="Shinneman, Douglas" w:date="2017-04-04T15:51:00Z"/>
          <w:b/>
          <w:sz w:val="24"/>
          <w:szCs w:val="24"/>
        </w:rPr>
      </w:pPr>
    </w:p>
    <w:p w14:paraId="624BC5DC" w14:textId="1281FD31" w:rsidR="00170D23" w:rsidRPr="000B6226" w:rsidRDefault="00170D23" w:rsidP="00056988">
      <w:pPr>
        <w:tabs>
          <w:tab w:val="left" w:pos="432"/>
        </w:tabs>
        <w:spacing w:line="240" w:lineRule="auto"/>
        <w:contextualSpacing/>
        <w:outlineLvl w:val="0"/>
        <w:rPr>
          <w:b/>
          <w:sz w:val="24"/>
          <w:szCs w:val="24"/>
        </w:rPr>
      </w:pPr>
      <w:r w:rsidRPr="000B6226">
        <w:rPr>
          <w:b/>
          <w:sz w:val="24"/>
          <w:szCs w:val="24"/>
        </w:rPr>
        <w:t xml:space="preserve">6.4 </w:t>
      </w:r>
      <w:r w:rsidRPr="000B6226">
        <w:rPr>
          <w:b/>
          <w:i/>
          <w:sz w:val="24"/>
          <w:szCs w:val="24"/>
        </w:rPr>
        <w:t>Hydrological Dynamics</w:t>
      </w:r>
    </w:p>
    <w:p w14:paraId="0FF28468" w14:textId="77777777" w:rsidR="00170D23" w:rsidRPr="003671C7" w:rsidRDefault="00170D23" w:rsidP="003671C7">
      <w:pPr>
        <w:tabs>
          <w:tab w:val="left" w:pos="432"/>
        </w:tabs>
        <w:spacing w:line="240" w:lineRule="auto"/>
        <w:contextualSpacing/>
        <w:rPr>
          <w:i/>
          <w:iCs/>
          <w:sz w:val="24"/>
          <w:szCs w:val="24"/>
        </w:rPr>
      </w:pPr>
    </w:p>
    <w:p w14:paraId="65CE4A71" w14:textId="77777777" w:rsidR="00170D23" w:rsidRPr="003671C7" w:rsidRDefault="00170D23" w:rsidP="00056988">
      <w:pPr>
        <w:tabs>
          <w:tab w:val="left" w:pos="432"/>
        </w:tabs>
        <w:spacing w:line="240" w:lineRule="auto"/>
        <w:contextualSpacing/>
        <w:outlineLvl w:val="0"/>
        <w:rPr>
          <w:i/>
          <w:iCs/>
          <w:sz w:val="24"/>
          <w:szCs w:val="24"/>
        </w:rPr>
      </w:pPr>
      <w:r w:rsidRPr="003671C7">
        <w:rPr>
          <w:iCs/>
          <w:sz w:val="24"/>
          <w:szCs w:val="24"/>
        </w:rPr>
        <w:t xml:space="preserve">6.4.1 </w:t>
      </w:r>
      <w:r w:rsidRPr="003671C7">
        <w:rPr>
          <w:i/>
          <w:iCs/>
          <w:sz w:val="24"/>
          <w:szCs w:val="24"/>
        </w:rPr>
        <w:t>Temperature Effects</w:t>
      </w:r>
    </w:p>
    <w:p w14:paraId="360AC7E3" w14:textId="77777777" w:rsidR="00170D23" w:rsidRPr="003671C7" w:rsidRDefault="00170D23" w:rsidP="003671C7">
      <w:pPr>
        <w:tabs>
          <w:tab w:val="left" w:pos="360"/>
          <w:tab w:val="left" w:pos="432"/>
        </w:tabs>
        <w:spacing w:line="240" w:lineRule="auto"/>
        <w:contextualSpacing/>
        <w:rPr>
          <w:sz w:val="24"/>
          <w:szCs w:val="24"/>
        </w:rPr>
      </w:pPr>
      <w:r w:rsidRPr="003671C7">
        <w:rPr>
          <w:sz w:val="24"/>
          <w:szCs w:val="24"/>
        </w:rPr>
        <w:t>Interannual mean hydrologic effects of temperature</w:t>
      </w:r>
      <w:r w:rsidR="001C5CFB">
        <w:rPr>
          <w:sz w:val="24"/>
          <w:szCs w:val="24"/>
        </w:rPr>
        <w:t xml:space="preserve"> change are summarized in </w:t>
      </w:r>
      <w:r w:rsidR="001C5CFB" w:rsidRPr="001C5CFB">
        <w:rPr>
          <w:color w:val="0000FF"/>
          <w:sz w:val="24"/>
          <w:szCs w:val="24"/>
        </w:rPr>
        <w:t>Fig.</w:t>
      </w:r>
      <w:r w:rsidRPr="001C5CFB">
        <w:rPr>
          <w:color w:val="0000FF"/>
          <w:sz w:val="24"/>
          <w:szCs w:val="24"/>
        </w:rPr>
        <w:t xml:space="preserve"> </w:t>
      </w:r>
      <w:r w:rsidRPr="009E3EB4">
        <w:rPr>
          <w:color w:val="0000FF"/>
          <w:sz w:val="24"/>
          <w:szCs w:val="24"/>
        </w:rPr>
        <w:t>6.4.1(a)</w:t>
      </w:r>
      <w:r w:rsidRPr="003671C7">
        <w:rPr>
          <w:sz w:val="24"/>
          <w:szCs w:val="24"/>
        </w:rPr>
        <w:t xml:space="preserve">. In the aspen HRU, under the T+3.45 </w:t>
      </w:r>
      <w:proofErr w:type="gramStart"/>
      <w:r w:rsidRPr="003671C7">
        <w:rPr>
          <w:sz w:val="24"/>
          <w:szCs w:val="24"/>
        </w:rPr>
        <w:t>scenario</w:t>
      </w:r>
      <w:proofErr w:type="gramEnd"/>
      <w:r w:rsidRPr="003671C7">
        <w:rPr>
          <w:sz w:val="24"/>
          <w:szCs w:val="24"/>
        </w:rPr>
        <w:t xml:space="preserve"> with seasonally constant change, drift-corrected precipitation was reduced by 21.1%, due to the reduction in the drift subsidy. In this scenario, </w:t>
      </w:r>
      <w:proofErr w:type="spellStart"/>
      <w:r w:rsidRPr="003671C7">
        <w:rPr>
          <w:sz w:val="24"/>
          <w:szCs w:val="24"/>
        </w:rPr>
        <w:t>SWE</w:t>
      </w:r>
      <w:r w:rsidRPr="003671C7">
        <w:rPr>
          <w:sz w:val="24"/>
          <w:szCs w:val="24"/>
          <w:vertAlign w:val="subscript"/>
        </w:rPr>
        <w:t>max</w:t>
      </w:r>
      <w:proofErr w:type="spellEnd"/>
      <w:r w:rsidRPr="003671C7">
        <w:rPr>
          <w:sz w:val="24"/>
          <w:szCs w:val="24"/>
        </w:rPr>
        <w:t xml:space="preserve"> was reduced by 65.6% compared with the historic scenario. Timing metrics of SWE also changed; DOMS advanced by 40 days, while </w:t>
      </w:r>
      <w:proofErr w:type="spellStart"/>
      <w:r w:rsidRPr="003671C7">
        <w:rPr>
          <w:sz w:val="24"/>
          <w:szCs w:val="24"/>
        </w:rPr>
        <w:t>SWE</w:t>
      </w:r>
      <w:r w:rsidRPr="003671C7">
        <w:rPr>
          <w:sz w:val="24"/>
          <w:szCs w:val="24"/>
          <w:vertAlign w:val="subscript"/>
        </w:rPr>
        <w:t>Tres</w:t>
      </w:r>
      <w:proofErr w:type="spellEnd"/>
      <w:r w:rsidRPr="003671C7">
        <w:rPr>
          <w:sz w:val="24"/>
          <w:szCs w:val="24"/>
        </w:rPr>
        <w:t xml:space="preserve"> was reduced from 80 to 33 days. Evaporation increased by 28.4%, whereas the transpiration change was negligible. Total runoff decreased by 70.8%.</w:t>
      </w:r>
    </w:p>
    <w:p w14:paraId="56A32C73" w14:textId="77777777" w:rsidR="00170D23" w:rsidRPr="003671C7" w:rsidRDefault="00170D23" w:rsidP="003671C7">
      <w:pPr>
        <w:tabs>
          <w:tab w:val="left" w:pos="360"/>
          <w:tab w:val="left" w:pos="432"/>
        </w:tabs>
        <w:spacing w:line="240" w:lineRule="auto"/>
        <w:contextualSpacing/>
        <w:rPr>
          <w:rFonts w:eastAsia="ヒラギノ角ゴ Pro W3"/>
          <w:color w:val="000000"/>
          <w:sz w:val="24"/>
          <w:szCs w:val="24"/>
        </w:rPr>
      </w:pPr>
    </w:p>
    <w:p w14:paraId="4CED2193" w14:textId="77777777" w:rsidR="00170D23" w:rsidRPr="003671C7" w:rsidRDefault="00170D23" w:rsidP="003671C7">
      <w:pPr>
        <w:tabs>
          <w:tab w:val="left" w:pos="360"/>
          <w:tab w:val="left" w:pos="432"/>
        </w:tabs>
        <w:spacing w:line="240" w:lineRule="auto"/>
        <w:contextualSpacing/>
        <w:rPr>
          <w:rFonts w:eastAsia="ヒラギノ角ゴ Pro W3"/>
          <w:color w:val="000000"/>
          <w:sz w:val="24"/>
          <w:szCs w:val="24"/>
        </w:rPr>
      </w:pPr>
      <w:r w:rsidRPr="003671C7">
        <w:rPr>
          <w:noProof/>
          <w:sz w:val="24"/>
          <w:szCs w:val="24"/>
        </w:rPr>
        <w:lastRenderedPageBreak/>
        <mc:AlternateContent>
          <mc:Choice Requires="wps">
            <w:drawing>
              <wp:anchor distT="0" distB="0" distL="114300" distR="114300" simplePos="0" relativeHeight="251664384" behindDoc="0" locked="0" layoutInCell="1" allowOverlap="1" wp14:anchorId="3E3D6621" wp14:editId="5483D2EF">
                <wp:simplePos x="0" y="0"/>
                <wp:positionH relativeFrom="margin">
                  <wp:align>left</wp:align>
                </wp:positionH>
                <wp:positionV relativeFrom="paragraph">
                  <wp:posOffset>205105</wp:posOffset>
                </wp:positionV>
                <wp:extent cx="5943600" cy="6448425"/>
                <wp:effectExtent l="0" t="0" r="19050" b="28575"/>
                <wp:wrapTopAndBottom/>
                <wp:docPr id="3" name="Text Box 3"/>
                <wp:cNvGraphicFramePr/>
                <a:graphic xmlns:a="http://schemas.openxmlformats.org/drawingml/2006/main">
                  <a:graphicData uri="http://schemas.microsoft.com/office/word/2010/wordprocessingShape">
                    <wps:wsp>
                      <wps:cNvSpPr txBox="1"/>
                      <wps:spPr>
                        <a:xfrm>
                          <a:off x="0" y="0"/>
                          <a:ext cx="5943600" cy="64484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C4A7C57" w14:textId="77777777" w:rsidR="00E00459" w:rsidRPr="00E84E14" w:rsidRDefault="00E00459" w:rsidP="00170D23">
                            <w:pPr>
                              <w:rPr>
                                <w:rFonts w:ascii="Helvetica" w:hAnsi="Helvetica" w:cs="Times New Roman"/>
                              </w:rPr>
                            </w:pPr>
                          </w:p>
                          <w:p w14:paraId="7090D465" w14:textId="77777777" w:rsidR="00E00459" w:rsidRPr="00EE2C61" w:rsidRDefault="00E00459" w:rsidP="00170D23">
                            <w:pPr>
                              <w:jc w:val="center"/>
                              <w:rPr>
                                <w:rFonts w:ascii="Times New Roman" w:hAnsi="Times New Roman" w:cs="Times New Roman"/>
                              </w:rPr>
                            </w:pPr>
                            <w:r w:rsidRPr="00EE2C61">
                              <w:rPr>
                                <w:rFonts w:ascii="Times New Roman" w:hAnsi="Times New Roman" w:cs="Times New Roman"/>
                                <w:noProof/>
                                <w:color w:val="000000"/>
                              </w:rPr>
                              <w:drawing>
                                <wp:inline distT="0" distB="0" distL="0" distR="0" wp14:anchorId="5B7A5F14" wp14:editId="009E67F3">
                                  <wp:extent cx="5101802" cy="5101802"/>
                                  <wp:effectExtent l="0" t="0" r="3810" b="3810"/>
                                  <wp:docPr id="64" name="Picture 64" descr="https://lh6.googleusercontent.com/pmrq1aZ-tabMK5i9Ez5tBfgPqMT5Ul6mzw_72nKxRJLWvh8IA5JdataYYBD-fKoDhFFw3PeQnGX6XaIcleT-GvNGmYR9LHxidlcqsyC5nWKS9PvpwwHHQFFERaEUgxWB8J85n1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mrq1aZ-tabMK5i9Ez5tBfgPqMT5Ul6mzw_72nKxRJLWvh8IA5JdataYYBD-fKoDhFFw3PeQnGX6XaIcleT-GvNGmYR9LHxidlcqsyC5nWKS9PvpwwHHQFFERaEUgxWB8J85n1R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8116" cy="5108116"/>
                                          </a:xfrm>
                                          <a:prstGeom prst="rect">
                                            <a:avLst/>
                                          </a:prstGeom>
                                          <a:noFill/>
                                          <a:ln>
                                            <a:noFill/>
                                          </a:ln>
                                        </pic:spPr>
                                      </pic:pic>
                                    </a:graphicData>
                                  </a:graphic>
                                </wp:inline>
                              </w:drawing>
                            </w:r>
                          </w:p>
                          <w:p w14:paraId="7F3108C5" w14:textId="77777777" w:rsidR="00E00459" w:rsidRPr="009E3EB4" w:rsidRDefault="00E00459" w:rsidP="00170D23">
                            <w:pPr>
                              <w:rPr>
                                <w:rFonts w:eastAsia="Times New Roman" w:cs="Times New Roman"/>
                                <w:sz w:val="24"/>
                                <w:szCs w:val="24"/>
                              </w:rPr>
                            </w:pPr>
                            <w:proofErr w:type="gramStart"/>
                            <w:r w:rsidRPr="009E3EB4">
                              <w:rPr>
                                <w:rFonts w:eastAsia="Times New Roman" w:cs="Times New Roman"/>
                                <w:sz w:val="24"/>
                                <w:szCs w:val="24"/>
                              </w:rPr>
                              <w:t>Figure 6.4.1.</w:t>
                            </w:r>
                            <w:proofErr w:type="gramEnd"/>
                            <w:r w:rsidRPr="009E3EB4">
                              <w:rPr>
                                <w:rFonts w:eastAsia="Times New Roman" w:cs="Times New Roman"/>
                                <w:sz w:val="24"/>
                                <w:szCs w:val="24"/>
                              </w:rPr>
                              <w:t xml:space="preserve"> </w:t>
                            </w:r>
                            <w:proofErr w:type="gramStart"/>
                            <w:r w:rsidRPr="009E3EB4">
                              <w:rPr>
                                <w:rFonts w:eastAsia="Times New Roman" w:cs="Times New Roman"/>
                                <w:sz w:val="24"/>
                                <w:szCs w:val="24"/>
                              </w:rPr>
                              <w:t>Effects of (a) temperature and (b) precipitation changes on hydrologic fluxes and SWE in drift-subsidized aspen stands.</w:t>
                            </w:r>
                            <w:proofErr w:type="gramEnd"/>
                            <w:r w:rsidRPr="009E3EB4">
                              <w:rPr>
                                <w:rFonts w:eastAsia="Times New Roman" w:cs="Times New Roman"/>
                                <w:sz w:val="24"/>
                                <w:szCs w:val="24"/>
                              </w:rPr>
                              <w:t xml:space="preserve"> Each curve is a locally weighted regression with Gaussian weighting, representing a smoothed value of 30 years of data, with smoothing span set to 3 months.</w:t>
                            </w:r>
                          </w:p>
                          <w:p w14:paraId="172A64EE" w14:textId="77777777" w:rsidR="00E00459" w:rsidRDefault="00E00459" w:rsidP="00170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 o:spid="_x0000_s1037" type="#_x0000_t202" style="position:absolute;margin-left:0;margin-top:16.15pt;width:468pt;height:507.7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RajgIAAJMFAAAOAAAAZHJzL2Uyb0RvYy54bWysVEtPGzEQvlfqf7B8L5vHhkLEBqUgqkoI&#10;UKHi7HhtYtX2uLaT3fTXd+zdTSLKhaqXXdvzzfububhsjSZb4YMCW9HxyYgSYTnUyr5U9MfTzacz&#10;SkJktmYarKjoTgR6ufj44aJxczGBNehaeIJGbJg3rqLrGN28KAJfC8PCCThhUSjBGxbx6l+K2rMG&#10;rRtdTEaj06IBXzsPXISAr9edkC6yfSkFj/dSBhGJrijGFvPX5+8qfYvFBZu/eObWivdhsH+IwjBl&#10;0ene1DWLjGy8+suUUdxDABlPOJgCpFRc5Bwwm/HoVTaPa+ZEzgWLE9y+TOH/meV32wdPVF3RKSWW&#10;GWzRk2gj+QItmabqNC7MEfToEBZbfMYuD+8BH1PSrfQm/TEdgnKs825f22SM4+PsvJyejlDEUXZa&#10;lmflZJbsFAd150P8KsCQdKiox+blmrLtbYgddIAkbxZulNa5gdqSBq1OZ6OsEECrOgkTLFNJXGlP&#10;tgxJENscPro9QuFN2wQWmTK9u5R6l2I+xZ0WCaPtdyGxZDnTNzwwzoWNg5eMTiiJ8bxHsccfonqP&#10;cpcHamTPYONe2SgLvqtSmrFDYeqfQ8iyw2NvjvJOx9iu2syV8Z4CK6h3yAwP3WQFx28Udu+WhfjA&#10;PI4SdhzXQ7zHj9SAXYL+RMka/O+33hMeGY5SShoczYqGXxvmBSX6m0Xun4/LMs1yvpSzzxO8+GPJ&#10;6lhiN+YKsPFjXESO52PCRz0cpQfzjFtkmbyiiFmOvpEpw/EqdgsDtxAXy2UG4fQ6Fm/to+PJdCpz&#10;4uZT+8y86wkckft3MAwxm7/icYdNmhaWmwhSZZKnQndV7RuAk5/HpN9SabUc3zPqsEsXfwAAAP//&#10;AwBQSwMEFAAGAAgAAAAhALtjfkXeAAAACAEAAA8AAABkcnMvZG93bnJldi54bWxMj8FOwzAQRO9I&#10;/IO1SNyoQ1OVEOJUEAmEhHpIyoWbGy9JVHsdxW4b/p7lVI47M5p9U2xmZ8UJpzB4UnC/SEAgtd4M&#10;1Cn43L3eZSBC1GS09YQKfjDApry+KnRu/JlqPDWxE1xCIdcK+hjHXMrQ9uh0WPgRib1vPzkd+Zw6&#10;aSZ95nJn5TJJ1tLpgfhDr0esemwPzdEpqA7mRb7VWfNRVys0dvu13b2PSt3ezM9PICLO8RKGP3xG&#10;h5KZ9v5IJgirgIdEBekyBcHuY7pmYc+xZPWQgSwL+X9A+QsAAP//AwBQSwECLQAUAAYACAAAACEA&#10;toM4kv4AAADhAQAAEwAAAAAAAAAAAAAAAAAAAAAAW0NvbnRlbnRfVHlwZXNdLnhtbFBLAQItABQA&#10;BgAIAAAAIQA4/SH/1gAAAJQBAAALAAAAAAAAAAAAAAAAAC8BAABfcmVscy8ucmVsc1BLAQItABQA&#10;BgAIAAAAIQDoqLRajgIAAJMFAAAOAAAAAAAAAAAAAAAAAC4CAABkcnMvZTJvRG9jLnhtbFBLAQIt&#10;ABQABgAIAAAAIQC7Y35F3gAAAAgBAAAPAAAAAAAAAAAAAAAAAOgEAABkcnMvZG93bnJldi54bWxQ&#10;SwUGAAAAAAQABADzAAAA8wUAAAAA&#10;" filled="f" strokecolor="black [3213]" strokeweight=".5pt">
                <v:textbox>
                  <w:txbxContent>
                    <w:p w14:paraId="1C4A7C57" w14:textId="77777777" w:rsidR="00E00459" w:rsidRPr="00E84E14" w:rsidRDefault="00E00459" w:rsidP="00170D23">
                      <w:pPr>
                        <w:rPr>
                          <w:rFonts w:ascii="Helvetica" w:hAnsi="Helvetica" w:cs="Times New Roman"/>
                        </w:rPr>
                      </w:pPr>
                    </w:p>
                    <w:p w14:paraId="7090D465" w14:textId="77777777" w:rsidR="00E00459" w:rsidRPr="00EE2C61" w:rsidRDefault="00E00459" w:rsidP="00170D23">
                      <w:pPr>
                        <w:jc w:val="center"/>
                        <w:rPr>
                          <w:rFonts w:ascii="Times New Roman" w:hAnsi="Times New Roman" w:cs="Times New Roman"/>
                        </w:rPr>
                      </w:pPr>
                      <w:r w:rsidRPr="00EE2C61">
                        <w:rPr>
                          <w:rFonts w:ascii="Times New Roman" w:hAnsi="Times New Roman" w:cs="Times New Roman"/>
                          <w:noProof/>
                          <w:color w:val="000000"/>
                        </w:rPr>
                        <w:drawing>
                          <wp:inline distT="0" distB="0" distL="0" distR="0" wp14:anchorId="5B7A5F14" wp14:editId="009E67F3">
                            <wp:extent cx="5101802" cy="5101802"/>
                            <wp:effectExtent l="0" t="0" r="3810" b="3810"/>
                            <wp:docPr id="64" name="Picture 64" descr="https://lh6.googleusercontent.com/pmrq1aZ-tabMK5i9Ez5tBfgPqMT5Ul6mzw_72nKxRJLWvh8IA5JdataYYBD-fKoDhFFw3PeQnGX6XaIcleT-GvNGmYR9LHxidlcqsyC5nWKS9PvpwwHHQFFERaEUgxWB8J85n1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mrq1aZ-tabMK5i9Ez5tBfgPqMT5Ul6mzw_72nKxRJLWvh8IA5JdataYYBD-fKoDhFFw3PeQnGX6XaIcleT-GvNGmYR9LHxidlcqsyC5nWKS9PvpwwHHQFFERaEUgxWB8J85n1R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8116" cy="5108116"/>
                                    </a:xfrm>
                                    <a:prstGeom prst="rect">
                                      <a:avLst/>
                                    </a:prstGeom>
                                    <a:noFill/>
                                    <a:ln>
                                      <a:noFill/>
                                    </a:ln>
                                  </pic:spPr>
                                </pic:pic>
                              </a:graphicData>
                            </a:graphic>
                          </wp:inline>
                        </w:drawing>
                      </w:r>
                    </w:p>
                    <w:p w14:paraId="7F3108C5" w14:textId="77777777" w:rsidR="00E00459" w:rsidRPr="009E3EB4" w:rsidRDefault="00E00459" w:rsidP="00170D23">
                      <w:pPr>
                        <w:rPr>
                          <w:rFonts w:eastAsia="Times New Roman" w:cs="Times New Roman"/>
                          <w:sz w:val="24"/>
                          <w:szCs w:val="24"/>
                        </w:rPr>
                      </w:pPr>
                      <w:proofErr w:type="gramStart"/>
                      <w:r w:rsidRPr="009E3EB4">
                        <w:rPr>
                          <w:rFonts w:eastAsia="Times New Roman" w:cs="Times New Roman"/>
                          <w:sz w:val="24"/>
                          <w:szCs w:val="24"/>
                        </w:rPr>
                        <w:t>Figure 6.4.1.</w:t>
                      </w:r>
                      <w:proofErr w:type="gramEnd"/>
                      <w:r w:rsidRPr="009E3EB4">
                        <w:rPr>
                          <w:rFonts w:eastAsia="Times New Roman" w:cs="Times New Roman"/>
                          <w:sz w:val="24"/>
                          <w:szCs w:val="24"/>
                        </w:rPr>
                        <w:t xml:space="preserve"> </w:t>
                      </w:r>
                      <w:proofErr w:type="gramStart"/>
                      <w:r w:rsidRPr="009E3EB4">
                        <w:rPr>
                          <w:rFonts w:eastAsia="Times New Roman" w:cs="Times New Roman"/>
                          <w:sz w:val="24"/>
                          <w:szCs w:val="24"/>
                        </w:rPr>
                        <w:t>Effects of (a) temperature and (b) precipitation changes on hydrologic fluxes and SWE in drift-subsidized aspen stands.</w:t>
                      </w:r>
                      <w:proofErr w:type="gramEnd"/>
                      <w:r w:rsidRPr="009E3EB4">
                        <w:rPr>
                          <w:rFonts w:eastAsia="Times New Roman" w:cs="Times New Roman"/>
                          <w:sz w:val="24"/>
                          <w:szCs w:val="24"/>
                        </w:rPr>
                        <w:t xml:space="preserve"> Each curve is a locally weighted regression with Gaussian weighting, representing a smoothed value of 30 years of data, with smoothing span set to 3 months.</w:t>
                      </w:r>
                    </w:p>
                    <w:p w14:paraId="172A64EE" w14:textId="77777777" w:rsidR="00E00459" w:rsidRDefault="00E00459" w:rsidP="00170D23"/>
                  </w:txbxContent>
                </v:textbox>
                <w10:wrap type="topAndBottom" anchorx="margin"/>
              </v:shape>
            </w:pict>
          </mc:Fallback>
        </mc:AlternateContent>
      </w:r>
    </w:p>
    <w:p w14:paraId="402DF086"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 xml:space="preserve">Results were very similar for the seasonally variable case, though hydrologic effects were slightly mitigated by the seasonal variability. When temperature was changed in a seasonally variable way, drift-corrected precipitation was reduced by only 19.8%. </w:t>
      </w:r>
      <w:proofErr w:type="spellStart"/>
      <w:r w:rsidR="00170D23" w:rsidRPr="003671C7">
        <w:rPr>
          <w:sz w:val="24"/>
          <w:szCs w:val="24"/>
        </w:rPr>
        <w:t>SWE</w:t>
      </w:r>
      <w:r w:rsidR="00170D23" w:rsidRPr="003671C7">
        <w:rPr>
          <w:sz w:val="24"/>
          <w:szCs w:val="24"/>
          <w:vertAlign w:val="subscript"/>
        </w:rPr>
        <w:t>max</w:t>
      </w:r>
      <w:proofErr w:type="spellEnd"/>
      <w:r w:rsidR="00170D23" w:rsidRPr="003671C7">
        <w:rPr>
          <w:sz w:val="24"/>
          <w:szCs w:val="24"/>
        </w:rPr>
        <w:t xml:space="preserve"> was reduced by 63.8%, rather than 65.6%. In this seasonally variable case, </w:t>
      </w:r>
      <w:proofErr w:type="spellStart"/>
      <w:r w:rsidR="00170D23" w:rsidRPr="003671C7">
        <w:rPr>
          <w:sz w:val="24"/>
          <w:szCs w:val="24"/>
        </w:rPr>
        <w:t>SWE</w:t>
      </w:r>
      <w:r w:rsidR="00170D23" w:rsidRPr="003671C7">
        <w:rPr>
          <w:sz w:val="24"/>
          <w:szCs w:val="24"/>
          <w:vertAlign w:val="subscript"/>
        </w:rPr>
        <w:t>Tres</w:t>
      </w:r>
      <w:proofErr w:type="spellEnd"/>
      <w:r w:rsidR="00170D23" w:rsidRPr="003671C7">
        <w:rPr>
          <w:sz w:val="24"/>
          <w:szCs w:val="24"/>
        </w:rPr>
        <w:t xml:space="preserve"> was 35, rather than 33 days, and DOMS moved by 40, rather than 41 days.</w:t>
      </w:r>
      <w:r w:rsidR="00170D23" w:rsidRPr="003671C7">
        <w:rPr>
          <w:iCs/>
          <w:sz w:val="24"/>
          <w:szCs w:val="24"/>
        </w:rPr>
        <w:br/>
      </w:r>
      <w:r w:rsidR="00170D23" w:rsidRPr="003671C7">
        <w:rPr>
          <w:iCs/>
          <w:sz w:val="24"/>
          <w:szCs w:val="24"/>
        </w:rPr>
        <w:br/>
        <w:t xml:space="preserve">6.4.2 </w:t>
      </w:r>
      <w:r w:rsidR="00170D23" w:rsidRPr="003671C7">
        <w:rPr>
          <w:i/>
          <w:iCs/>
          <w:sz w:val="24"/>
          <w:szCs w:val="24"/>
        </w:rPr>
        <w:t>Precipitation Effects</w:t>
      </w:r>
      <w:r w:rsidR="00170D23" w:rsidRPr="003671C7">
        <w:rPr>
          <w:i/>
          <w:iCs/>
          <w:sz w:val="24"/>
          <w:szCs w:val="24"/>
        </w:rPr>
        <w:br/>
      </w:r>
      <w:r>
        <w:rPr>
          <w:sz w:val="24"/>
          <w:szCs w:val="24"/>
        </w:rPr>
        <w:tab/>
      </w:r>
      <w:r w:rsidR="00170D23" w:rsidRPr="003671C7">
        <w:rPr>
          <w:sz w:val="24"/>
          <w:szCs w:val="24"/>
        </w:rPr>
        <w:t xml:space="preserve">Hydrologic effects of precipitation change are summarized in </w:t>
      </w:r>
      <w:r w:rsidR="001C5CFB">
        <w:rPr>
          <w:color w:val="0000FF"/>
          <w:sz w:val="24"/>
          <w:szCs w:val="24"/>
        </w:rPr>
        <w:t>Fig.</w:t>
      </w:r>
      <w:r w:rsidR="00170D23" w:rsidRPr="00560E29">
        <w:rPr>
          <w:color w:val="0000FF"/>
          <w:sz w:val="24"/>
          <w:szCs w:val="24"/>
        </w:rPr>
        <w:t xml:space="preserve"> 6.4.1(b). </w:t>
      </w:r>
      <w:r w:rsidR="00170D23" w:rsidRPr="003671C7">
        <w:rPr>
          <w:sz w:val="24"/>
          <w:szCs w:val="24"/>
        </w:rPr>
        <w:t xml:space="preserve">Under seasonally </w:t>
      </w:r>
      <w:r w:rsidR="00170D23" w:rsidRPr="003671C7">
        <w:rPr>
          <w:sz w:val="24"/>
          <w:szCs w:val="24"/>
        </w:rPr>
        <w:lastRenderedPageBreak/>
        <w:t xml:space="preserve">constant precipitation increase of 20%, </w:t>
      </w:r>
      <w:proofErr w:type="spellStart"/>
      <w:r w:rsidR="00170D23" w:rsidRPr="003671C7">
        <w:rPr>
          <w:sz w:val="24"/>
          <w:szCs w:val="24"/>
        </w:rPr>
        <w:t>SWE</w:t>
      </w:r>
      <w:r w:rsidR="00170D23" w:rsidRPr="003671C7">
        <w:rPr>
          <w:sz w:val="24"/>
          <w:szCs w:val="24"/>
          <w:vertAlign w:val="subscript"/>
        </w:rPr>
        <w:t>max</w:t>
      </w:r>
      <w:proofErr w:type="spellEnd"/>
      <w:r w:rsidR="00170D23" w:rsidRPr="003671C7">
        <w:rPr>
          <w:sz w:val="24"/>
          <w:szCs w:val="24"/>
          <w:vertAlign w:val="subscript"/>
        </w:rPr>
        <w:t xml:space="preserve"> </w:t>
      </w:r>
      <w:r w:rsidR="00170D23" w:rsidRPr="003671C7">
        <w:rPr>
          <w:sz w:val="24"/>
          <w:szCs w:val="24"/>
        </w:rPr>
        <w:t xml:space="preserve">increased by 22.2%. DOMS occurred 4 days later, while </w:t>
      </w:r>
      <w:proofErr w:type="spellStart"/>
      <w:r w:rsidR="00170D23" w:rsidRPr="003671C7">
        <w:rPr>
          <w:sz w:val="24"/>
          <w:szCs w:val="24"/>
        </w:rPr>
        <w:t>SWE</w:t>
      </w:r>
      <w:r w:rsidR="00170D23" w:rsidRPr="003671C7">
        <w:rPr>
          <w:sz w:val="24"/>
          <w:szCs w:val="24"/>
          <w:vertAlign w:val="subscript"/>
        </w:rPr>
        <w:t>Tres</w:t>
      </w:r>
      <w:proofErr w:type="spellEnd"/>
      <w:r w:rsidR="00170D23" w:rsidRPr="003671C7">
        <w:rPr>
          <w:sz w:val="24"/>
          <w:szCs w:val="24"/>
        </w:rPr>
        <w:t xml:space="preserve"> increased by 5 days. The effects of this amount of precipitation change on evaporation and transpiration were negligible, and flow increased by 5%. The effects of seasonally variable changes in precipitation were very similar to those of seasonally constant changes; the only variable assessed with significant change was the sum of change in soil moisture over the water year, which was 14% greater in the seasonally variable change case.</w:t>
      </w:r>
    </w:p>
    <w:p w14:paraId="3D7122A4" w14:textId="77777777" w:rsidR="00170D23" w:rsidRPr="003671C7" w:rsidRDefault="00170D23" w:rsidP="003671C7">
      <w:pPr>
        <w:tabs>
          <w:tab w:val="left" w:pos="432"/>
        </w:tabs>
        <w:spacing w:line="240" w:lineRule="auto"/>
        <w:contextualSpacing/>
        <w:rPr>
          <w:sz w:val="24"/>
          <w:szCs w:val="24"/>
        </w:rPr>
      </w:pPr>
    </w:p>
    <w:p w14:paraId="384ABEE0" w14:textId="77777777" w:rsidR="00170D23" w:rsidRPr="003671C7" w:rsidRDefault="00170D23" w:rsidP="003671C7">
      <w:pPr>
        <w:tabs>
          <w:tab w:val="left" w:pos="432"/>
        </w:tabs>
        <w:spacing w:line="240" w:lineRule="auto"/>
        <w:contextualSpacing/>
        <w:rPr>
          <w:iCs/>
          <w:sz w:val="24"/>
          <w:szCs w:val="24"/>
        </w:rPr>
      </w:pPr>
      <w:r w:rsidRPr="003671C7">
        <w:rPr>
          <w:iCs/>
          <w:sz w:val="24"/>
          <w:szCs w:val="24"/>
        </w:rPr>
        <w:t>6.4.3</w:t>
      </w:r>
      <w:r w:rsidRPr="003671C7">
        <w:rPr>
          <w:i/>
          <w:iCs/>
          <w:sz w:val="24"/>
          <w:szCs w:val="24"/>
        </w:rPr>
        <w:t xml:space="preserve"> Combined temperature and precipitation</w:t>
      </w:r>
    </w:p>
    <w:p w14:paraId="2689744A"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 xml:space="preserve">In the case where temperature increased by 3.45 </w:t>
      </w:r>
      <w:bookmarkStart w:id="450" w:name="OLE_LINK38"/>
      <w:bookmarkStart w:id="451" w:name="OLE_LINK39"/>
      <w:r w:rsidR="00170D23" w:rsidRPr="003671C7">
        <w:rPr>
          <w:sz w:val="24"/>
          <w:szCs w:val="24"/>
        </w:rPr>
        <w:t>°</w:t>
      </w:r>
      <w:bookmarkEnd w:id="450"/>
      <w:bookmarkEnd w:id="451"/>
      <w:r w:rsidR="00170D23" w:rsidRPr="003671C7">
        <w:rPr>
          <w:sz w:val="24"/>
          <w:szCs w:val="24"/>
        </w:rPr>
        <w:t xml:space="preserve">C and precipitation increased by 20%, effective precipitation decreased by only 4.7%, suggesting that this combination of temperature and precipitation increase, along with drift adjustments, resulted in very little change in precipitation. Evaporation increased by 30.3%, while transpiration increased by 7.3% and flow decreased by 35.7%, suggesting increased partitioning to ET and less to flow. </w:t>
      </w:r>
      <w:proofErr w:type="spellStart"/>
      <w:r w:rsidR="00170D23" w:rsidRPr="003671C7">
        <w:rPr>
          <w:sz w:val="24"/>
          <w:szCs w:val="24"/>
        </w:rPr>
        <w:t>SWE</w:t>
      </w:r>
      <w:r w:rsidR="00170D23" w:rsidRPr="003671C7">
        <w:rPr>
          <w:sz w:val="24"/>
          <w:szCs w:val="24"/>
          <w:vertAlign w:val="subscript"/>
        </w:rPr>
        <w:t>max</w:t>
      </w:r>
      <w:proofErr w:type="spellEnd"/>
      <w:r w:rsidR="00170D23" w:rsidRPr="003671C7">
        <w:rPr>
          <w:sz w:val="24"/>
          <w:szCs w:val="24"/>
          <w:vertAlign w:val="subscript"/>
        </w:rPr>
        <w:t xml:space="preserve"> </w:t>
      </w:r>
      <w:r w:rsidR="00170D23" w:rsidRPr="003671C7">
        <w:rPr>
          <w:sz w:val="24"/>
          <w:szCs w:val="24"/>
        </w:rPr>
        <w:t xml:space="preserve">was reduced by 54.4% compared to the historical scenario, suggesting that the increase in precipitation partially offset the reduction in </w:t>
      </w:r>
      <w:proofErr w:type="spellStart"/>
      <w:r w:rsidR="00170D23" w:rsidRPr="003671C7">
        <w:rPr>
          <w:sz w:val="24"/>
          <w:szCs w:val="24"/>
        </w:rPr>
        <w:t>SWE</w:t>
      </w:r>
      <w:r w:rsidR="00170D23" w:rsidRPr="003671C7">
        <w:rPr>
          <w:sz w:val="24"/>
          <w:szCs w:val="24"/>
          <w:vertAlign w:val="subscript"/>
        </w:rPr>
        <w:t>max</w:t>
      </w:r>
      <w:proofErr w:type="spellEnd"/>
      <w:r w:rsidR="00170D23" w:rsidRPr="003671C7">
        <w:rPr>
          <w:sz w:val="24"/>
          <w:szCs w:val="24"/>
        </w:rPr>
        <w:t>, even at this relatively large increase in temperature. The sensitivity of hydrologic response variables to altered temperature and precipitation was generally not altered by the seasonal variability of temperature and precipitation changes (</w:t>
      </w:r>
      <w:r w:rsidR="00170D23" w:rsidRPr="00560E29">
        <w:rPr>
          <w:color w:val="0000FF"/>
          <w:sz w:val="24"/>
          <w:szCs w:val="24"/>
        </w:rPr>
        <w:t>Fig</w:t>
      </w:r>
      <w:r w:rsidR="00560E29" w:rsidRPr="00560E29">
        <w:rPr>
          <w:color w:val="0000FF"/>
          <w:sz w:val="24"/>
          <w:szCs w:val="24"/>
        </w:rPr>
        <w:t>.</w:t>
      </w:r>
      <w:r w:rsidR="00170D23" w:rsidRPr="00560E29">
        <w:rPr>
          <w:color w:val="0000FF"/>
          <w:sz w:val="24"/>
          <w:szCs w:val="24"/>
        </w:rPr>
        <w:t xml:space="preserve"> 6.4.2</w:t>
      </w:r>
      <w:r w:rsidR="00170D23" w:rsidRPr="003671C7">
        <w:rPr>
          <w:sz w:val="24"/>
          <w:szCs w:val="24"/>
        </w:rPr>
        <w:t>).</w:t>
      </w:r>
    </w:p>
    <w:p w14:paraId="023EF75B" w14:textId="77777777" w:rsidR="00170D23" w:rsidRPr="003671C7" w:rsidRDefault="00170D23" w:rsidP="003671C7">
      <w:pPr>
        <w:tabs>
          <w:tab w:val="left" w:pos="432"/>
        </w:tabs>
        <w:spacing w:line="240" w:lineRule="auto"/>
        <w:ind w:firstLine="720"/>
        <w:contextualSpacing/>
        <w:rPr>
          <w:sz w:val="24"/>
          <w:szCs w:val="24"/>
        </w:rPr>
      </w:pPr>
    </w:p>
    <w:p w14:paraId="44A40193"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mc:AlternateContent>
          <mc:Choice Requires="wps">
            <w:drawing>
              <wp:inline distT="0" distB="0" distL="0" distR="0" wp14:anchorId="603FF795" wp14:editId="110A0A64">
                <wp:extent cx="5943600" cy="2881207"/>
                <wp:effectExtent l="0" t="0" r="25400" b="14605"/>
                <wp:docPr id="5" name="Text Box 5"/>
                <wp:cNvGraphicFramePr/>
                <a:graphic xmlns:a="http://schemas.openxmlformats.org/drawingml/2006/main">
                  <a:graphicData uri="http://schemas.microsoft.com/office/word/2010/wordprocessingShape">
                    <wps:wsp>
                      <wps:cNvSpPr txBox="1"/>
                      <wps:spPr>
                        <a:xfrm>
                          <a:off x="0" y="0"/>
                          <a:ext cx="5943600" cy="288120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3B83E52" w14:textId="77777777" w:rsidR="00E00459" w:rsidRPr="00D21FD2" w:rsidRDefault="00E00459" w:rsidP="00170D23">
                            <w:pPr>
                              <w:rPr>
                                <w:rFonts w:ascii="Times New Roman" w:hAnsi="Times New Roman" w:cs="Times New Roman"/>
                              </w:rPr>
                            </w:pPr>
                            <w:r>
                              <w:rPr>
                                <w:noProof/>
                              </w:rPr>
                              <w:drawing>
                                <wp:inline distT="114300" distB="114300" distL="114300" distR="114300" wp14:anchorId="5806750C" wp14:editId="0AC527CD">
                                  <wp:extent cx="5754370" cy="2299289"/>
                                  <wp:effectExtent l="0" t="0" r="0" b="12700"/>
                                  <wp:docPr id="65"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38"/>
                                          <a:srcRect/>
                                          <a:stretch>
                                            <a:fillRect/>
                                          </a:stretch>
                                        </pic:blipFill>
                                        <pic:spPr>
                                          <a:xfrm>
                                            <a:off x="0" y="0"/>
                                            <a:ext cx="5754370" cy="2299289"/>
                                          </a:xfrm>
                                          <a:prstGeom prst="rect">
                                            <a:avLst/>
                                          </a:prstGeom>
                                          <a:ln/>
                                        </pic:spPr>
                                      </pic:pic>
                                    </a:graphicData>
                                  </a:graphic>
                                </wp:inline>
                              </w:drawing>
                            </w:r>
                            <w:proofErr w:type="gramStart"/>
                            <w:r w:rsidRPr="009E3EB4">
                              <w:rPr>
                                <w:rFonts w:eastAsia="Times New Roman" w:cs="Times New Roman"/>
                                <w:sz w:val="24"/>
                                <w:szCs w:val="24"/>
                              </w:rPr>
                              <w:t>Figure 6.4.2.</w:t>
                            </w:r>
                            <w:proofErr w:type="gramEnd"/>
                            <w:r w:rsidRPr="009E3EB4">
                              <w:rPr>
                                <w:rFonts w:eastAsia="Times New Roman" w:cs="Times New Roman"/>
                                <w:sz w:val="24"/>
                                <w:szCs w:val="24"/>
                              </w:rPr>
                              <w:t xml:space="preserve"> </w:t>
                            </w:r>
                            <w:proofErr w:type="gramStart"/>
                            <w:r w:rsidRPr="009E3EB4">
                              <w:rPr>
                                <w:rFonts w:eastAsia="Times New Roman" w:cs="Times New Roman"/>
                                <w:sz w:val="24"/>
                                <w:szCs w:val="24"/>
                              </w:rPr>
                              <w:t>Response of hydrological variables to combined changes in temperature and precipitation in both seasonally constant and variable manner.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 o:spid="_x0000_s1038" type="#_x0000_t202" style="width:468pt;height:22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YgkAIAAJMFAAAOAAAAZHJzL2Uyb0RvYy54bWysVEtPGzEQvlfqf7B8L7sJCY+IDUpBVJUQ&#10;oELF2fHaxKrtcW0nu+mvZ+zdTSLKhaqXXdvzzfububhsjSYb4YMCW9HRUUmJsBxqZV8q+vPp5ssZ&#10;JSEyWzMNVlR0KwK9nH/+dNG4mRjDCnQtPEEjNswaV9FVjG5WFIGvhGHhCJywKJTgDYt49S9F7VmD&#10;1o0uxmV5UjTga+eBixDw9boT0nm2L6Xg8V7KICLRFcXYYv76/F2mbzG/YLMXz9xK8T4M9g9RGKYs&#10;Ot2ZumaRkbVXf5kyinsIIOMRB1OAlIqLnANmMyrfZPO4Yk7kXLA4we3KFP6fWX63efBE1RWdUmKZ&#10;wRY9iTaSr9CSaapO48IMQY8OYbHFZ+zy8B7wMSXdSm/SH9MhKMc6b3e1TcY4Pk7PJ8cnJYo4ysZn&#10;Z6NxeZrsFHt150P8JsCQdKiox+blmrLNbYgddIAkbxZulNa5gdqSpqInx9MyKwTQqk7CBMtUElfa&#10;kw1DEsQ2h49uD1B40zaBRaZM7y6l3qWYT3GrRcJo+0NILFnO9B0PjHNh4+AloxNKYjwfUezx+6g+&#10;otzlgRrZM9i4UzbKgu+qlGZsX5j61xCy7PDYm4O80zG2yzZzZTQeKLCEeovM8NBNVnD8RmH3blmI&#10;D8zjKGHHcT3Ee/xIDdgl6E+UrMD/ee894ZHhKKWkwdGsaPi9Zl5Qor9b5P75aDJJs5wvk+npGC/+&#10;ULI8lNi1uQJs/AgXkeP5mPBRD0fpwTzjFlkkryhilqNvZMpwvIrdwsAtxMVikUE4vY7FW/voeDKd&#10;ypy4+dQ+M+96Akfk/h0MQ8xmb3jcYZOmhcU6glSZ5KnQXVX7BuDk5zHpt1RaLYf3jNrv0vkrAAAA&#10;//8DAFBLAwQUAAYACAAAACEA3TBmFd0AAAAFAQAADwAAAGRycy9kb3ducmV2LnhtbEyPwU7DMBBE&#10;70j9B2srcaMOtJQS4lQQCYSEekjKhZsbL0lUex3Fbhv+vksvcBlpNKuZt9l6dFYccQidJwW3swQE&#10;Uu1NR42Cz+3rzQpEiJqMtp5QwQ8GWOeTq0ynxp+oxGMVG8ElFFKtoI2xT6UMdYtOh5nvkTj79oPT&#10;ke3QSDPoE5c7K++SZCmd7ogXWt1j0WK9rw5OQbE3L/KtXFUfZbFAYzdfm+17r9T1dHx+AhFxjH/H&#10;8IvP6JAz084fyARhFfAj8aKcPc6XbHcKFvfzB5B5Jv/T52cAAAD//wMAUEsBAi0AFAAGAAgAAAAh&#10;ALaDOJL+AAAA4QEAABMAAAAAAAAAAAAAAAAAAAAAAFtDb250ZW50X1R5cGVzXS54bWxQSwECLQAU&#10;AAYACAAAACEAOP0h/9YAAACUAQAACwAAAAAAAAAAAAAAAAAvAQAAX3JlbHMvLnJlbHNQSwECLQAU&#10;AAYACAAAACEAYyxWIJACAACTBQAADgAAAAAAAAAAAAAAAAAuAgAAZHJzL2Uyb0RvYy54bWxQSwEC&#10;LQAUAAYACAAAACEA3TBmFd0AAAAFAQAADwAAAAAAAAAAAAAAAADqBAAAZHJzL2Rvd25yZXYueG1s&#10;UEsFBgAAAAAEAAQA8wAAAPQFAAAAAA==&#10;" filled="f" strokecolor="black [3213]" strokeweight=".5pt">
                <v:textbox>
                  <w:txbxContent>
                    <w:p w14:paraId="43B83E52" w14:textId="77777777" w:rsidR="00E00459" w:rsidRPr="00D21FD2" w:rsidRDefault="00E00459" w:rsidP="00170D23">
                      <w:pPr>
                        <w:rPr>
                          <w:rFonts w:ascii="Times New Roman" w:hAnsi="Times New Roman" w:cs="Times New Roman"/>
                        </w:rPr>
                      </w:pPr>
                      <w:r>
                        <w:rPr>
                          <w:noProof/>
                        </w:rPr>
                        <w:drawing>
                          <wp:inline distT="114300" distB="114300" distL="114300" distR="114300" wp14:anchorId="5806750C" wp14:editId="0AC527CD">
                            <wp:extent cx="5754370" cy="2299289"/>
                            <wp:effectExtent l="0" t="0" r="0" b="12700"/>
                            <wp:docPr id="65"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38"/>
                                    <a:srcRect/>
                                    <a:stretch>
                                      <a:fillRect/>
                                    </a:stretch>
                                  </pic:blipFill>
                                  <pic:spPr>
                                    <a:xfrm>
                                      <a:off x="0" y="0"/>
                                      <a:ext cx="5754370" cy="2299289"/>
                                    </a:xfrm>
                                    <a:prstGeom prst="rect">
                                      <a:avLst/>
                                    </a:prstGeom>
                                    <a:ln/>
                                  </pic:spPr>
                                </pic:pic>
                              </a:graphicData>
                            </a:graphic>
                          </wp:inline>
                        </w:drawing>
                      </w:r>
                      <w:proofErr w:type="gramStart"/>
                      <w:r w:rsidRPr="009E3EB4">
                        <w:rPr>
                          <w:rFonts w:eastAsia="Times New Roman" w:cs="Times New Roman"/>
                          <w:sz w:val="24"/>
                          <w:szCs w:val="24"/>
                        </w:rPr>
                        <w:t>Figure 6.4.2.</w:t>
                      </w:r>
                      <w:proofErr w:type="gramEnd"/>
                      <w:r w:rsidRPr="009E3EB4">
                        <w:rPr>
                          <w:rFonts w:eastAsia="Times New Roman" w:cs="Times New Roman"/>
                          <w:sz w:val="24"/>
                          <w:szCs w:val="24"/>
                        </w:rPr>
                        <w:t xml:space="preserve"> </w:t>
                      </w:r>
                      <w:proofErr w:type="gramStart"/>
                      <w:r w:rsidRPr="009E3EB4">
                        <w:rPr>
                          <w:rFonts w:eastAsia="Times New Roman" w:cs="Times New Roman"/>
                          <w:sz w:val="24"/>
                          <w:szCs w:val="24"/>
                        </w:rPr>
                        <w:t>Response of hydrological variables to combined changes in temperature and precipitation in both seasonally constant and variable manner.</w:t>
                      </w:r>
                      <w:proofErr w:type="gramEnd"/>
                    </w:p>
                  </w:txbxContent>
                </v:textbox>
                <w10:anchorlock/>
              </v:shape>
            </w:pict>
          </mc:Fallback>
        </mc:AlternateContent>
      </w:r>
    </w:p>
    <w:p w14:paraId="62DD41FD" w14:textId="77777777" w:rsidR="00170D23" w:rsidRPr="003671C7" w:rsidRDefault="00170D23" w:rsidP="003671C7">
      <w:pPr>
        <w:tabs>
          <w:tab w:val="left" w:pos="432"/>
        </w:tabs>
        <w:spacing w:line="240" w:lineRule="auto"/>
        <w:ind w:firstLine="720"/>
        <w:contextualSpacing/>
        <w:rPr>
          <w:sz w:val="24"/>
          <w:szCs w:val="24"/>
        </w:rPr>
      </w:pPr>
    </w:p>
    <w:p w14:paraId="5D3972BB" w14:textId="77777777" w:rsidR="00170D23" w:rsidRPr="003671C7" w:rsidRDefault="00170D23" w:rsidP="003671C7">
      <w:pPr>
        <w:tabs>
          <w:tab w:val="left" w:pos="432"/>
        </w:tabs>
        <w:spacing w:line="240" w:lineRule="auto"/>
        <w:ind w:firstLine="720"/>
        <w:contextualSpacing/>
        <w:rPr>
          <w:sz w:val="24"/>
          <w:szCs w:val="24"/>
        </w:rPr>
      </w:pPr>
    </w:p>
    <w:p w14:paraId="7FF35861" w14:textId="77777777" w:rsidR="00170D23" w:rsidRPr="003671C7" w:rsidRDefault="00170D23" w:rsidP="003671C7">
      <w:pPr>
        <w:tabs>
          <w:tab w:val="left" w:pos="432"/>
        </w:tabs>
        <w:spacing w:line="240" w:lineRule="auto"/>
        <w:ind w:firstLine="720"/>
        <w:contextualSpacing/>
        <w:rPr>
          <w:sz w:val="24"/>
          <w:szCs w:val="24"/>
        </w:rPr>
      </w:pPr>
      <w:r w:rsidRPr="003671C7">
        <w:rPr>
          <w:sz w:val="24"/>
          <w:szCs w:val="24"/>
        </w:rPr>
        <w:t xml:space="preserve"> </w:t>
      </w:r>
    </w:p>
    <w:p w14:paraId="35928962" w14:textId="77777777" w:rsidR="00170D23" w:rsidRPr="003671C7" w:rsidRDefault="00170D23" w:rsidP="003671C7">
      <w:pPr>
        <w:tabs>
          <w:tab w:val="left" w:pos="432"/>
        </w:tabs>
        <w:spacing w:line="240" w:lineRule="auto"/>
        <w:contextualSpacing/>
        <w:rPr>
          <w:sz w:val="24"/>
          <w:szCs w:val="24"/>
        </w:rPr>
      </w:pPr>
    </w:p>
    <w:p w14:paraId="51AD5017" w14:textId="77777777" w:rsidR="00170D23" w:rsidRPr="003671C7" w:rsidRDefault="00170D23" w:rsidP="003671C7">
      <w:pPr>
        <w:tabs>
          <w:tab w:val="left" w:pos="432"/>
        </w:tabs>
        <w:spacing w:line="240" w:lineRule="auto"/>
        <w:contextualSpacing/>
        <w:rPr>
          <w:iCs/>
          <w:sz w:val="24"/>
          <w:szCs w:val="24"/>
        </w:rPr>
      </w:pPr>
      <w:r w:rsidRPr="003671C7">
        <w:rPr>
          <w:iCs/>
          <w:sz w:val="24"/>
          <w:szCs w:val="24"/>
        </w:rPr>
        <w:t xml:space="preserve">6.4.4 </w:t>
      </w:r>
      <w:r w:rsidRPr="003671C7">
        <w:rPr>
          <w:i/>
          <w:iCs/>
          <w:sz w:val="24"/>
          <w:szCs w:val="24"/>
        </w:rPr>
        <w:t>Aspen mortality</w:t>
      </w:r>
      <w:ins w:id="452" w:author="Link, Timothy (tlink@uidaho.edu)" w:date="2017-04-03T14:49:00Z">
        <w:r w:rsidR="00B70A2C">
          <w:rPr>
            <w:i/>
            <w:iCs/>
            <w:sz w:val="24"/>
            <w:szCs w:val="24"/>
          </w:rPr>
          <w:t xml:space="preserve"> effects</w:t>
        </w:r>
      </w:ins>
    </w:p>
    <w:p w14:paraId="00E653E2"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In scenarios where aspen died and was replaced with grass, combined effects of changing climate and mortality depended strongly on whether precipitation increased or decreased (</w:t>
      </w:r>
      <w:r w:rsidR="00560E29">
        <w:rPr>
          <w:color w:val="0000FF"/>
          <w:sz w:val="24"/>
          <w:szCs w:val="24"/>
        </w:rPr>
        <w:t>Fig.</w:t>
      </w:r>
      <w:r w:rsidR="00170D23" w:rsidRPr="00560E29">
        <w:rPr>
          <w:color w:val="0000FF"/>
          <w:sz w:val="24"/>
          <w:szCs w:val="24"/>
        </w:rPr>
        <w:t xml:space="preserve"> 6.4.3</w:t>
      </w:r>
      <w:r w:rsidR="00170D23" w:rsidRPr="003671C7">
        <w:rPr>
          <w:sz w:val="24"/>
          <w:szCs w:val="24"/>
        </w:rPr>
        <w:t xml:space="preserve">). In scenarios in which temperature and precipitation both increased, mortality exacerbated the effects of climate change on flow, moving runoff timing earlier in the water </w:t>
      </w:r>
      <w:r w:rsidR="00170D23" w:rsidRPr="003671C7">
        <w:rPr>
          <w:sz w:val="24"/>
          <w:szCs w:val="24"/>
        </w:rPr>
        <w:lastRenderedPageBreak/>
        <w:t>year. When temperature increased by 3.45 °C and precipitation increased by 20%, CT of flow from the aspen HRU advanced by 38 days in the scenario with mortality, in contrast to a mean 28 day advance in the scenario without mortality.  With the same temperature increase but no change in precipitation, runoff from the aspen HRU decreased by a mean of 293 mm/year without mortality, but only decreased by 93 mm/year in the case with mortality. Changes in flow in each HRU, as well as area-weighted averages across the watershed for each</w:t>
      </w:r>
      <w:r w:rsidR="00560E29">
        <w:rPr>
          <w:sz w:val="24"/>
          <w:szCs w:val="24"/>
        </w:rPr>
        <w:t xml:space="preserve"> climate scenario are in </w:t>
      </w:r>
      <w:r w:rsidR="00560E29" w:rsidRPr="00560E29">
        <w:rPr>
          <w:color w:val="0000FF"/>
          <w:sz w:val="24"/>
          <w:szCs w:val="24"/>
        </w:rPr>
        <w:t xml:space="preserve">Table </w:t>
      </w:r>
      <w:r w:rsidR="00170D23" w:rsidRPr="00560E29">
        <w:rPr>
          <w:color w:val="0000FF"/>
          <w:sz w:val="24"/>
          <w:szCs w:val="24"/>
        </w:rPr>
        <w:t>6.4.1</w:t>
      </w:r>
      <w:r w:rsidR="00170D23" w:rsidRPr="003671C7">
        <w:rPr>
          <w:sz w:val="24"/>
          <w:szCs w:val="24"/>
        </w:rPr>
        <w:t>.</w:t>
      </w:r>
    </w:p>
    <w:p w14:paraId="1F2CAA32" w14:textId="77777777" w:rsidR="00170D23" w:rsidRPr="003671C7" w:rsidRDefault="00170D23" w:rsidP="003671C7">
      <w:pPr>
        <w:tabs>
          <w:tab w:val="left" w:pos="432"/>
        </w:tabs>
        <w:spacing w:line="240" w:lineRule="auto"/>
        <w:contextualSpacing/>
        <w:rPr>
          <w:sz w:val="24"/>
          <w:szCs w:val="24"/>
        </w:rPr>
      </w:pPr>
    </w:p>
    <w:p w14:paraId="0F89F046"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mc:AlternateContent>
          <mc:Choice Requires="wps">
            <w:drawing>
              <wp:inline distT="0" distB="0" distL="0" distR="0" wp14:anchorId="493D4A16" wp14:editId="4F500AD4">
                <wp:extent cx="5943600" cy="4895850"/>
                <wp:effectExtent l="0" t="0" r="19050" b="19050"/>
                <wp:docPr id="15" name="Text Box 15"/>
                <wp:cNvGraphicFramePr/>
                <a:graphic xmlns:a="http://schemas.openxmlformats.org/drawingml/2006/main">
                  <a:graphicData uri="http://schemas.microsoft.com/office/word/2010/wordprocessingShape">
                    <wps:wsp>
                      <wps:cNvSpPr txBox="1"/>
                      <wps:spPr>
                        <a:xfrm>
                          <a:off x="0" y="0"/>
                          <a:ext cx="5943600" cy="48958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46B3A31" w14:textId="77777777" w:rsidR="00E00459" w:rsidRDefault="00E00459" w:rsidP="00170D23">
                            <w:pPr>
                              <w:jc w:val="center"/>
                              <w:rPr>
                                <w:rFonts w:ascii="Helvetica" w:eastAsia="Times New Roman" w:hAnsi="Helvetica" w:cs="Times New Roman"/>
                              </w:rPr>
                            </w:pPr>
                            <w:r>
                              <w:rPr>
                                <w:noProof/>
                              </w:rPr>
                              <w:drawing>
                                <wp:inline distT="114300" distB="114300" distL="114300" distR="114300" wp14:anchorId="4894ABA1" wp14:editId="0A891642">
                                  <wp:extent cx="5754370" cy="3836247"/>
                                  <wp:effectExtent l="0" t="0" r="1143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54370" cy="3836247"/>
                                          </a:xfrm>
                                          <a:prstGeom prst="rect">
                                            <a:avLst/>
                                          </a:prstGeom>
                                          <a:ln/>
                                        </pic:spPr>
                                      </pic:pic>
                                    </a:graphicData>
                                  </a:graphic>
                                </wp:inline>
                              </w:drawing>
                            </w:r>
                          </w:p>
                          <w:p w14:paraId="40A440CB" w14:textId="77777777" w:rsidR="00E00459" w:rsidRPr="009E3EB4" w:rsidRDefault="00E00459" w:rsidP="00170D23">
                            <w:pPr>
                              <w:rPr>
                                <w:rFonts w:cs="Times New Roman"/>
                                <w:sz w:val="24"/>
                                <w:szCs w:val="24"/>
                              </w:rPr>
                            </w:pPr>
                            <w:proofErr w:type="gramStart"/>
                            <w:r w:rsidRPr="009E3EB4">
                              <w:rPr>
                                <w:rFonts w:eastAsia="Times New Roman" w:cs="Times New Roman"/>
                                <w:sz w:val="24"/>
                                <w:szCs w:val="24"/>
                              </w:rPr>
                              <w:t>Figure 6.4.3.</w:t>
                            </w:r>
                            <w:proofErr w:type="gramEnd"/>
                            <w:r w:rsidRPr="009E3EB4">
                              <w:rPr>
                                <w:rFonts w:eastAsia="Times New Roman" w:cs="Times New Roman"/>
                                <w:sz w:val="24"/>
                                <w:szCs w:val="24"/>
                              </w:rPr>
                              <w:t xml:space="preserve"> </w:t>
                            </w:r>
                            <w:proofErr w:type="gramStart"/>
                            <w:r w:rsidRPr="009E3EB4">
                              <w:rPr>
                                <w:rFonts w:eastAsia="Times New Roman" w:cs="Times New Roman"/>
                                <w:sz w:val="24"/>
                                <w:szCs w:val="24"/>
                              </w:rPr>
                              <w:t>Area-weighted average flow in historic case, and under climate scenarios with and without aspen mortality.</w:t>
                            </w:r>
                            <w:proofErr w:type="gramEnd"/>
                            <w:r w:rsidRPr="009E3EB4">
                              <w:rPr>
                                <w:rFonts w:eastAsia="Times New Roman" w:cs="Times New Roman"/>
                                <w:sz w:val="24"/>
                                <w:szCs w:val="24"/>
                              </w:rPr>
                              <w:t xml:space="preserve"> A subset of the full suite of scenarios is represented here for ease of interpretation. Each curve is a locally weighted regression with Gaussian weighting over a 3-month span, smoothing 30 years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5" o:spid="_x0000_s1039" type="#_x0000_t202" style="width:468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BN2jgIAAJUFAAAOAAAAZHJzL2Uyb0RvYy54bWysVE1PGzEQvVfqf7B8L5tAQiFig1IQVSUE&#10;qFBxdrw2WdXrcW0n2fTX8+zNhpRyoepl1555ns83c3beNoatlA812ZIPDwacKSupqu1TyX88XH06&#10;4SxEYSthyKqSb1Tg59OPH87WbqIOaUGmUp7BiA2TtSv5IkY3KYogF6oR4YCcslBq8o2IuPqnovJi&#10;DeuNKQ4Hg+NiTb5ynqQKAdLLTsmn2b7WSsZbrYOKzJQcscX89fk7T99ieiYmT164RS23YYh/iKIR&#10;tYXTnalLEQVb+vovU00tPQXS8UBSU5DWtVQ5B2QzHLzK5n4hnMq5oDjB7coU/p9ZebO686yu0Lsx&#10;Z1Y06NGDaiP7Qi2DCPVZuzAB7N4BGFvIge3lAcKUdqt9k/5IiEGPSm921U3WJITj09HR8QAqCd3o&#10;5HR8Ms71L16eOx/iV0UNS4eSe7QvV1WsrkNEKID2kOTN0lVtTG6hsWxd8uMjmEyaQKaukjJfEpnU&#10;hfFsJUCD2ObwYWsPhZuxCawyabbuUupdivkUN0YljLHflUbRcqZveBBSKht7LxmdUBrxvOfhFv8S&#10;1Xsed3ngRfZMNu4eN7Ul31Xpz8JUP/uQdYdHwffyTsfYztuOLUc9BeZUbcAMT91sBSevanTvWoR4&#10;JzyGCR3Hgoi3+GhD6BJtT5wtyP9+S57w4Di0nK0xnCUPv5bCK87MNwv2nw5HozTN+TIafz7Exe9r&#10;5vsau2wuCI0fYhU5mY8JH01/1J6aR+yRWfIKlbASvsGU/ngRu5WBPSTVbJZBmF8n4rW9dzKZTmVO&#10;3HxoH4V3WwJHcP+G+jEWk1c87rDppaXZMpKuM8lTobuqbhuA2c/c3+6ptFz27xn1sk2nzwAAAP//&#10;AwBQSwMEFAAGAAgAAAAhACdhKkjcAAAABQEAAA8AAABkcnMvZG93bnJldi54bWxMj0FLw0AQhe9C&#10;/8Mygje7qUpbYzalBhRBekjqxds2Oyahu7Mhu23jv3fspb08eLzhvW+y1eisOOIQOk8KZtMEBFLt&#10;TUeNgq/t2/0SRIiajLaeUMEvBljlk5tMp8afqMRjFRvBJRRSraCNsU+lDHWLToep75E4+/GD05Ht&#10;0Egz6BOXOysfkmQune6IF1rdY9Fiva8OTkGxN6/yvVxWn2XxhMZuvjfbj16pu9tx/QIi4hgvx/CP&#10;z+iQM9POH8gEYRXwI/GsnD0/ztnuFCwWswRknslr+vwPAAD//wMAUEsBAi0AFAAGAAgAAAAhALaD&#10;OJL+AAAA4QEAABMAAAAAAAAAAAAAAAAAAAAAAFtDb250ZW50X1R5cGVzXS54bWxQSwECLQAUAAYA&#10;CAAAACEAOP0h/9YAAACUAQAACwAAAAAAAAAAAAAAAAAvAQAAX3JlbHMvLnJlbHNQSwECLQAUAAYA&#10;CAAAACEAk9ATdo4CAACVBQAADgAAAAAAAAAAAAAAAAAuAgAAZHJzL2Uyb0RvYy54bWxQSwECLQAU&#10;AAYACAAAACEAJ2EqSNwAAAAFAQAADwAAAAAAAAAAAAAAAADoBAAAZHJzL2Rvd25yZXYueG1sUEsF&#10;BgAAAAAEAAQA8wAAAPEFAAAAAA==&#10;" filled="f" strokecolor="black [3213]" strokeweight=".5pt">
                <v:textbox>
                  <w:txbxContent>
                    <w:p w14:paraId="246B3A31" w14:textId="77777777" w:rsidR="00E00459" w:rsidRDefault="00E00459" w:rsidP="00170D23">
                      <w:pPr>
                        <w:jc w:val="center"/>
                        <w:rPr>
                          <w:rFonts w:ascii="Helvetica" w:eastAsia="Times New Roman" w:hAnsi="Helvetica" w:cs="Times New Roman"/>
                        </w:rPr>
                      </w:pPr>
                      <w:r>
                        <w:rPr>
                          <w:noProof/>
                        </w:rPr>
                        <w:drawing>
                          <wp:inline distT="114300" distB="114300" distL="114300" distR="114300" wp14:anchorId="4894ABA1" wp14:editId="0A891642">
                            <wp:extent cx="5754370" cy="3836247"/>
                            <wp:effectExtent l="0" t="0" r="1143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54370" cy="3836247"/>
                                    </a:xfrm>
                                    <a:prstGeom prst="rect">
                                      <a:avLst/>
                                    </a:prstGeom>
                                    <a:ln/>
                                  </pic:spPr>
                                </pic:pic>
                              </a:graphicData>
                            </a:graphic>
                          </wp:inline>
                        </w:drawing>
                      </w:r>
                    </w:p>
                    <w:p w14:paraId="40A440CB" w14:textId="77777777" w:rsidR="00E00459" w:rsidRPr="009E3EB4" w:rsidRDefault="00E00459" w:rsidP="00170D23">
                      <w:pPr>
                        <w:rPr>
                          <w:rFonts w:cs="Times New Roman"/>
                          <w:sz w:val="24"/>
                          <w:szCs w:val="24"/>
                        </w:rPr>
                      </w:pPr>
                      <w:proofErr w:type="gramStart"/>
                      <w:r w:rsidRPr="009E3EB4">
                        <w:rPr>
                          <w:rFonts w:eastAsia="Times New Roman" w:cs="Times New Roman"/>
                          <w:sz w:val="24"/>
                          <w:szCs w:val="24"/>
                        </w:rPr>
                        <w:t>Figure 6.4.3.</w:t>
                      </w:r>
                      <w:proofErr w:type="gramEnd"/>
                      <w:r w:rsidRPr="009E3EB4">
                        <w:rPr>
                          <w:rFonts w:eastAsia="Times New Roman" w:cs="Times New Roman"/>
                          <w:sz w:val="24"/>
                          <w:szCs w:val="24"/>
                        </w:rPr>
                        <w:t xml:space="preserve"> </w:t>
                      </w:r>
                      <w:proofErr w:type="gramStart"/>
                      <w:r w:rsidRPr="009E3EB4">
                        <w:rPr>
                          <w:rFonts w:eastAsia="Times New Roman" w:cs="Times New Roman"/>
                          <w:sz w:val="24"/>
                          <w:szCs w:val="24"/>
                        </w:rPr>
                        <w:t>Area-weighted average flow in historic case, and under climate scenarios with and without aspen mortality.</w:t>
                      </w:r>
                      <w:proofErr w:type="gramEnd"/>
                      <w:r w:rsidRPr="009E3EB4">
                        <w:rPr>
                          <w:rFonts w:eastAsia="Times New Roman" w:cs="Times New Roman"/>
                          <w:sz w:val="24"/>
                          <w:szCs w:val="24"/>
                        </w:rPr>
                        <w:t xml:space="preserve"> A subset of the full suite of scenarios is represented here for ease of interpretation. Each curve is a locally weighted regression with Gaussian weighting over a 3-month span, smoothing 30 years of data.</w:t>
                      </w:r>
                    </w:p>
                  </w:txbxContent>
                </v:textbox>
                <w10:anchorlock/>
              </v:shape>
            </w:pict>
          </mc:Fallback>
        </mc:AlternateContent>
      </w:r>
    </w:p>
    <w:p w14:paraId="39D35D92" w14:textId="77777777" w:rsidR="00170D23" w:rsidRPr="003671C7" w:rsidRDefault="00170D23" w:rsidP="003671C7">
      <w:pPr>
        <w:tabs>
          <w:tab w:val="left" w:pos="432"/>
        </w:tabs>
        <w:spacing w:line="240" w:lineRule="auto"/>
        <w:contextualSpacing/>
        <w:rPr>
          <w:sz w:val="24"/>
          <w:szCs w:val="24"/>
        </w:rPr>
      </w:pPr>
    </w:p>
    <w:p w14:paraId="7CB98BB4"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w:lastRenderedPageBreak/>
        <mc:AlternateContent>
          <mc:Choice Requires="wps">
            <w:drawing>
              <wp:inline distT="0" distB="0" distL="0" distR="0" wp14:anchorId="4CBC42E1" wp14:editId="6D5E7FBC">
                <wp:extent cx="5943600" cy="6591300"/>
                <wp:effectExtent l="0" t="0" r="19050" b="19050"/>
                <wp:docPr id="17" name="Text Box 17"/>
                <wp:cNvGraphicFramePr/>
                <a:graphic xmlns:a="http://schemas.openxmlformats.org/drawingml/2006/main">
                  <a:graphicData uri="http://schemas.microsoft.com/office/word/2010/wordprocessingShape">
                    <wps:wsp>
                      <wps:cNvSpPr txBox="1"/>
                      <wps:spPr>
                        <a:xfrm>
                          <a:off x="0" y="0"/>
                          <a:ext cx="5943600" cy="65913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9A604CC" w14:textId="77777777" w:rsidR="00E00459" w:rsidRDefault="00E00459">
                            <w:pPr>
                              <w:rPr>
                                <w:ins w:id="453" w:author="Link, Timothy (tlink@uidaho.edu)" w:date="2017-04-03T15:12:00Z"/>
                                <w:rFonts w:ascii="Helvetica" w:eastAsia="Times New Roman" w:hAnsi="Helvetica" w:cs="Times New Roman"/>
                              </w:rPr>
                              <w:pPrChange w:id="454" w:author="Link, Timothy (tlink@uidaho.edu)" w:date="2017-04-03T15:12:00Z">
                                <w:pPr>
                                  <w:jc w:val="center"/>
                                </w:pPr>
                              </w:pPrChange>
                            </w:pPr>
                            <w:moveToRangeStart w:id="455" w:author="Link, Timothy (tlink@uidaho.edu)" w:date="2017-04-03T15:12:00Z" w:name="move478995686"/>
                            <w:proofErr w:type="gramStart"/>
                            <w:moveTo w:id="456" w:author="Link, Timothy (tlink@uidaho.edu)" w:date="2017-04-03T15:12:00Z">
                              <w:r w:rsidRPr="009E3EB4">
                                <w:rPr>
                                  <w:rFonts w:eastAsia="Times New Roman" w:cs="Times New Roman"/>
                                  <w:sz w:val="24"/>
                                  <w:szCs w:val="24"/>
                                </w:rPr>
                                <w:t>Table 6.4.1.</w:t>
                              </w:r>
                              <w:proofErr w:type="gramEnd"/>
                              <w:r w:rsidRPr="009E3EB4">
                                <w:rPr>
                                  <w:rFonts w:eastAsia="Times New Roman" w:cs="Times New Roman"/>
                                  <w:sz w:val="24"/>
                                  <w:szCs w:val="24"/>
                                </w:rPr>
                                <w:t xml:space="preserve"> Mean annual flow contributed by each watershed unit in different climate scenarios, and area-weighted average flow over the watershed with and without aspen mortality.</w:t>
                              </w:r>
                            </w:moveTo>
                            <w:moveToRangeEnd w:id="455"/>
                          </w:p>
                          <w:p w14:paraId="6112C62C" w14:textId="77777777" w:rsidR="00E00459" w:rsidRDefault="00E00459" w:rsidP="00170D23">
                            <w:pPr>
                              <w:jc w:val="center"/>
                              <w:rPr>
                                <w:rFonts w:ascii="Helvetica" w:eastAsia="Times New Roman" w:hAnsi="Helvetica" w:cs="Times New Roman"/>
                              </w:rPr>
                            </w:pPr>
                            <w:r>
                              <w:rPr>
                                <w:noProof/>
                              </w:rPr>
                              <w:drawing>
                                <wp:inline distT="114300" distB="114300" distL="114300" distR="114300" wp14:anchorId="4827A27D" wp14:editId="33917E50">
                                  <wp:extent cx="5754370" cy="5754370"/>
                                  <wp:effectExtent l="0" t="0" r="11430" b="11430"/>
                                  <wp:docPr id="67"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0"/>
                                          <a:srcRect/>
                                          <a:stretch>
                                            <a:fillRect/>
                                          </a:stretch>
                                        </pic:blipFill>
                                        <pic:spPr>
                                          <a:xfrm>
                                            <a:off x="0" y="0"/>
                                            <a:ext cx="5754370" cy="5754370"/>
                                          </a:xfrm>
                                          <a:prstGeom prst="rect">
                                            <a:avLst/>
                                          </a:prstGeom>
                                          <a:ln/>
                                        </pic:spPr>
                                      </pic:pic>
                                    </a:graphicData>
                                  </a:graphic>
                                </wp:inline>
                              </w:drawing>
                            </w:r>
                          </w:p>
                          <w:p w14:paraId="28496B70" w14:textId="77777777" w:rsidR="00E00459" w:rsidRPr="009E3EB4" w:rsidRDefault="00E00459" w:rsidP="00170D23">
                            <w:pPr>
                              <w:rPr>
                                <w:rFonts w:cs="Times New Roman"/>
                                <w:sz w:val="24"/>
                                <w:szCs w:val="24"/>
                              </w:rPr>
                            </w:pPr>
                            <w:moveFromRangeStart w:id="457" w:author="Link, Timothy (tlink@uidaho.edu)" w:date="2017-04-03T15:12:00Z" w:name="move478995686"/>
                            <w:moveFrom w:id="458" w:author="Link, Timothy (tlink@uidaho.edu)" w:date="2017-04-03T15:12:00Z">
                              <w:r w:rsidRPr="009E3EB4" w:rsidDel="00754ED5">
                                <w:rPr>
                                  <w:rFonts w:eastAsia="Times New Roman" w:cs="Times New Roman"/>
                                  <w:sz w:val="24"/>
                                  <w:szCs w:val="24"/>
                                </w:rPr>
                                <w:t>Table 6.4.1. Mean annual flow contributed by each watershed unit in different climate scenarios, and area-weighted average flow over the watershed with and without aspen mortality.</w:t>
                              </w:r>
                            </w:moveFrom>
                            <w:moveFromRangeEnd w:id="4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7" o:spid="_x0000_s1040" type="#_x0000_t202" style="width:468pt;height:5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K7jQIAAJUFAAAOAAAAZHJzL2Uyb0RvYy54bWysVEtPGzEQvlfqf7B8L5tAAiUiQSmIqhIC&#10;VKg4O16brOr1uLaTbPrr+9m7m0SUC1Uvu+OZb96Pi8umNmytfKjITvnwaMCZspLKyr5M+Y+nm0+f&#10;OQtR2FIYsmrKtyrwy9nHDxcbN1HHtCRTKs9gxIbJxk35MkY3KYogl6oW4YicshBq8rWIePqXovRi&#10;A+u1KY4Hg9NiQ750nqQKAdzrVshn2b7WSsZ7rYOKzEw5Yov56/N3kb7F7EJMXrxwy0p2YYh/iKIW&#10;lYXTnalrEQVb+eovU3UlPQXS8UhSXZDWlVQ5B2QzHLzK5nEpnMq5oDjB7coU/p9Zebd+8Kwq0bsz&#10;zqyo0aMn1UT2hRoGFuqzcWEC2KMDMDbgA9vzA5gp7Ub7Ov2REIMcld7uqpusSTDH56OT0wFEErLT&#10;8fnwBA/YL/bqzof4VVHNEjHlHu3LVRXr2xBbaA9J3izdVMbkFhrLNrB6Mh5khUCmKpMwwfIwqSvj&#10;2VpgDGKTw4fbAxRexiawykPTuUuptylmKm6NShhjvyuNouVM3/AgpFQ29l4yOqE04nmPYoffR/Ue&#10;5TYPaGTPZONOua4s+bZKacv2hSl/9iHrFo/eHOSdyNgsmnZaRv0ILKjcYjI8tbsVnLyp0L1bEeKD&#10;8FgmdBwHIt7jow2hS9RRnC3J/36Ln/CYcUg522A5pzz8WgmvODPfLKb/fDgapW3Oj9H47BgPfyhZ&#10;HErsqr4iNH6IU+RkJhM+mp7Unupn3JF58gqRsBK+MSk9eRXbk4E7JNV8nkHYXyfirX10MplOZU6z&#10;+dQ8C++6AY6Y/Tvq11hMXs1xi02aluarSLrKQ54K3Va1awB2P69Jd6fScTl8Z9T+ms7+AAAA//8D&#10;AFBLAwQUAAYACAAAACEAffYRTNwAAAAGAQAADwAAAGRycy9kb3ducmV2LnhtbEyPQUvDQBCF74L/&#10;YRnBm93VSokxm6IBRZAeknrxts2OSejubMhu2/jvHb3Uy8DjPd58r1jP3okjTnEIpOF2oUAgtcEO&#10;1Gn42L7cZCBiMmSNC4QavjHCury8KExuw4lqPDapE1xCMTca+pTGXMrY9uhNXIQRib2vMHmTWE6d&#10;tJM5cbl38k6plfRmIP7QmxGrHtt9c/Aaqr19lq911rzX1T1at/ncbN9Gra+v5qdHEAnndA7DLz6j&#10;Q8lMu3AgG4XTwEPS32XvYbliueOQWmYKZFnI//jlDwAAAP//AwBQSwECLQAUAAYACAAAACEAtoM4&#10;kv4AAADhAQAAEwAAAAAAAAAAAAAAAAAAAAAAW0NvbnRlbnRfVHlwZXNdLnhtbFBLAQItABQABgAI&#10;AAAAIQA4/SH/1gAAAJQBAAALAAAAAAAAAAAAAAAAAC8BAABfcmVscy8ucmVsc1BLAQItABQABgAI&#10;AAAAIQCyLnK7jQIAAJUFAAAOAAAAAAAAAAAAAAAAAC4CAABkcnMvZTJvRG9jLnhtbFBLAQItABQA&#10;BgAIAAAAIQB99hFM3AAAAAYBAAAPAAAAAAAAAAAAAAAAAOcEAABkcnMvZG93bnJldi54bWxQSwUG&#10;AAAAAAQABADzAAAA8AUAAAAA&#10;" filled="f" strokecolor="black [3213]" strokeweight=".5pt">
                <v:textbox>
                  <w:txbxContent>
                    <w:p w14:paraId="29A604CC" w14:textId="77777777" w:rsidR="00E00459" w:rsidRDefault="00E00459">
                      <w:pPr>
                        <w:rPr>
                          <w:ins w:id="459" w:author="Link, Timothy (tlink@uidaho.edu)" w:date="2017-04-03T15:12:00Z"/>
                          <w:rFonts w:ascii="Helvetica" w:eastAsia="Times New Roman" w:hAnsi="Helvetica" w:cs="Times New Roman"/>
                        </w:rPr>
                        <w:pPrChange w:id="460" w:author="Link, Timothy (tlink@uidaho.edu)" w:date="2017-04-03T15:12:00Z">
                          <w:pPr>
                            <w:jc w:val="center"/>
                          </w:pPr>
                        </w:pPrChange>
                      </w:pPr>
                      <w:moveToRangeStart w:id="461" w:author="Link, Timothy (tlink@uidaho.edu)" w:date="2017-04-03T15:12:00Z" w:name="move478995686"/>
                      <w:proofErr w:type="gramStart"/>
                      <w:moveTo w:id="462" w:author="Link, Timothy (tlink@uidaho.edu)" w:date="2017-04-03T15:12:00Z">
                        <w:r w:rsidRPr="009E3EB4">
                          <w:rPr>
                            <w:rFonts w:eastAsia="Times New Roman" w:cs="Times New Roman"/>
                            <w:sz w:val="24"/>
                            <w:szCs w:val="24"/>
                          </w:rPr>
                          <w:t>Table 6.4.1.</w:t>
                        </w:r>
                        <w:proofErr w:type="gramEnd"/>
                        <w:r w:rsidRPr="009E3EB4">
                          <w:rPr>
                            <w:rFonts w:eastAsia="Times New Roman" w:cs="Times New Roman"/>
                            <w:sz w:val="24"/>
                            <w:szCs w:val="24"/>
                          </w:rPr>
                          <w:t xml:space="preserve"> Mean annual flow contributed by each watershed unit in different climate scenarios, and area-weighted average flow over the watershed with and without aspen mortality.</w:t>
                        </w:r>
                      </w:moveTo>
                      <w:moveToRangeEnd w:id="461"/>
                    </w:p>
                    <w:p w14:paraId="6112C62C" w14:textId="77777777" w:rsidR="00E00459" w:rsidRDefault="00E00459" w:rsidP="00170D23">
                      <w:pPr>
                        <w:jc w:val="center"/>
                        <w:rPr>
                          <w:rFonts w:ascii="Helvetica" w:eastAsia="Times New Roman" w:hAnsi="Helvetica" w:cs="Times New Roman"/>
                        </w:rPr>
                      </w:pPr>
                      <w:r>
                        <w:rPr>
                          <w:noProof/>
                        </w:rPr>
                        <w:drawing>
                          <wp:inline distT="114300" distB="114300" distL="114300" distR="114300" wp14:anchorId="4827A27D" wp14:editId="33917E50">
                            <wp:extent cx="5754370" cy="5754370"/>
                            <wp:effectExtent l="0" t="0" r="11430" b="11430"/>
                            <wp:docPr id="67"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0"/>
                                    <a:srcRect/>
                                    <a:stretch>
                                      <a:fillRect/>
                                    </a:stretch>
                                  </pic:blipFill>
                                  <pic:spPr>
                                    <a:xfrm>
                                      <a:off x="0" y="0"/>
                                      <a:ext cx="5754370" cy="5754370"/>
                                    </a:xfrm>
                                    <a:prstGeom prst="rect">
                                      <a:avLst/>
                                    </a:prstGeom>
                                    <a:ln/>
                                  </pic:spPr>
                                </pic:pic>
                              </a:graphicData>
                            </a:graphic>
                          </wp:inline>
                        </w:drawing>
                      </w:r>
                    </w:p>
                    <w:p w14:paraId="28496B70" w14:textId="77777777" w:rsidR="00E00459" w:rsidRPr="009E3EB4" w:rsidRDefault="00E00459" w:rsidP="00170D23">
                      <w:pPr>
                        <w:rPr>
                          <w:rFonts w:cs="Times New Roman"/>
                          <w:sz w:val="24"/>
                          <w:szCs w:val="24"/>
                        </w:rPr>
                      </w:pPr>
                      <w:moveFromRangeStart w:id="463" w:author="Link, Timothy (tlink@uidaho.edu)" w:date="2017-04-03T15:12:00Z" w:name="move478995686"/>
                      <w:moveFrom w:id="464" w:author="Link, Timothy (tlink@uidaho.edu)" w:date="2017-04-03T15:12:00Z">
                        <w:r w:rsidRPr="009E3EB4" w:rsidDel="00754ED5">
                          <w:rPr>
                            <w:rFonts w:eastAsia="Times New Roman" w:cs="Times New Roman"/>
                            <w:sz w:val="24"/>
                            <w:szCs w:val="24"/>
                          </w:rPr>
                          <w:t>Table 6.4.1. Mean annual flow contributed by each watershed unit in different climate scenarios, and area-weighted average flow over the watershed with and without aspen mortality.</w:t>
                        </w:r>
                      </w:moveFrom>
                      <w:moveFromRangeEnd w:id="463"/>
                    </w:p>
                  </w:txbxContent>
                </v:textbox>
                <w10:anchorlock/>
              </v:shape>
            </w:pict>
          </mc:Fallback>
        </mc:AlternateContent>
      </w:r>
      <w:r w:rsidRPr="003671C7">
        <w:rPr>
          <w:sz w:val="24"/>
          <w:szCs w:val="24"/>
        </w:rPr>
        <w:br/>
      </w:r>
      <w:r w:rsidRPr="003671C7">
        <w:rPr>
          <w:iCs/>
          <w:sz w:val="24"/>
          <w:szCs w:val="24"/>
        </w:rPr>
        <w:t xml:space="preserve">6.4.5 </w:t>
      </w:r>
      <w:r w:rsidRPr="003671C7">
        <w:rPr>
          <w:i/>
          <w:iCs/>
          <w:sz w:val="24"/>
          <w:szCs w:val="24"/>
        </w:rPr>
        <w:t>Interannual variability</w:t>
      </w:r>
      <w:r w:rsidRPr="003671C7">
        <w:rPr>
          <w:iCs/>
          <w:sz w:val="24"/>
          <w:szCs w:val="24"/>
        </w:rPr>
        <w:t xml:space="preserve">: </w:t>
      </w:r>
    </w:p>
    <w:p w14:paraId="753182DB" w14:textId="77777777" w:rsidR="00170D23" w:rsidRPr="003671C7" w:rsidRDefault="000B6226" w:rsidP="000B6226">
      <w:pPr>
        <w:tabs>
          <w:tab w:val="left" w:pos="432"/>
        </w:tabs>
        <w:spacing w:line="240" w:lineRule="auto"/>
        <w:contextualSpacing/>
        <w:rPr>
          <w:sz w:val="24"/>
          <w:szCs w:val="24"/>
        </w:rPr>
      </w:pPr>
      <w:r>
        <w:rPr>
          <w:sz w:val="24"/>
          <w:szCs w:val="24"/>
        </w:rPr>
        <w:tab/>
      </w:r>
      <w:r w:rsidR="00170D23" w:rsidRPr="003671C7">
        <w:rPr>
          <w:sz w:val="24"/>
          <w:szCs w:val="24"/>
        </w:rPr>
        <w:t>In the historic scenario, 46.7% of water y</w:t>
      </w:r>
      <w:r w:rsidR="00560E29">
        <w:rPr>
          <w:sz w:val="24"/>
          <w:szCs w:val="24"/>
        </w:rPr>
        <w:t>ears were energy-limited (</w:t>
      </w:r>
      <w:r w:rsidR="00560E29" w:rsidRPr="00560E29">
        <w:rPr>
          <w:color w:val="0000FF"/>
          <w:sz w:val="24"/>
          <w:szCs w:val="24"/>
        </w:rPr>
        <w:t>Fig.</w:t>
      </w:r>
      <w:r w:rsidR="00170D23" w:rsidRPr="00560E29">
        <w:rPr>
          <w:color w:val="0000FF"/>
          <w:sz w:val="24"/>
          <w:szCs w:val="24"/>
        </w:rPr>
        <w:t xml:space="preserve"> 6.4.4</w:t>
      </w:r>
      <w:r w:rsidR="00170D23" w:rsidRPr="003671C7">
        <w:rPr>
          <w:sz w:val="24"/>
          <w:szCs w:val="24"/>
        </w:rPr>
        <w:t xml:space="preserve">). As temperatures increased, an increasing number of years became water-limited; with a temperature increase of 3.45 °C and no precipitation change, only 6.7% (2 out of 30) water years remained water-limited. This shift from energy-limited to water-limited hydrology was mitigated by increases in precipitation; the amount of precipitation increase needed to mitigate the shift increased with temperature. In scenarios with limited temperature increases and </w:t>
      </w:r>
      <w:r w:rsidR="00170D23" w:rsidRPr="003671C7">
        <w:rPr>
          <w:sz w:val="24"/>
          <w:szCs w:val="24"/>
        </w:rPr>
        <w:lastRenderedPageBreak/>
        <w:t xml:space="preserve">significant precipitation increase, water years generally moved downward through </w:t>
      </w:r>
      <w:proofErr w:type="spellStart"/>
      <w:r w:rsidR="00170D23" w:rsidRPr="003671C7">
        <w:rPr>
          <w:sz w:val="24"/>
          <w:szCs w:val="24"/>
        </w:rPr>
        <w:t>Budyko</w:t>
      </w:r>
      <w:proofErr w:type="spellEnd"/>
      <w:r w:rsidR="00170D23" w:rsidRPr="003671C7">
        <w:rPr>
          <w:sz w:val="24"/>
          <w:szCs w:val="24"/>
        </w:rPr>
        <w:t xml:space="preserve"> space, suggesting increased water availability for runoff. However, these are generally relatively unlikely scenarios.</w:t>
      </w:r>
    </w:p>
    <w:p w14:paraId="0775FF2D" w14:textId="77777777" w:rsidR="00170D23" w:rsidRPr="003671C7" w:rsidRDefault="00170D23" w:rsidP="003671C7">
      <w:pPr>
        <w:tabs>
          <w:tab w:val="left" w:pos="432"/>
        </w:tabs>
        <w:spacing w:line="240" w:lineRule="auto"/>
        <w:contextualSpacing/>
        <w:rPr>
          <w:sz w:val="24"/>
          <w:szCs w:val="24"/>
        </w:rPr>
      </w:pPr>
    </w:p>
    <w:p w14:paraId="54CB1F50" w14:textId="77777777" w:rsidR="00170D23" w:rsidRPr="003671C7" w:rsidRDefault="00170D23" w:rsidP="003671C7">
      <w:pPr>
        <w:tabs>
          <w:tab w:val="left" w:pos="432"/>
        </w:tabs>
        <w:spacing w:line="240" w:lineRule="auto"/>
        <w:contextualSpacing/>
        <w:rPr>
          <w:sz w:val="24"/>
          <w:szCs w:val="24"/>
        </w:rPr>
      </w:pPr>
      <w:r w:rsidRPr="003671C7">
        <w:rPr>
          <w:noProof/>
          <w:sz w:val="24"/>
          <w:szCs w:val="24"/>
        </w:rPr>
        <mc:AlternateContent>
          <mc:Choice Requires="wps">
            <w:drawing>
              <wp:inline distT="0" distB="0" distL="0" distR="0" wp14:anchorId="5D5752DF" wp14:editId="7A130D59">
                <wp:extent cx="5943600" cy="4936849"/>
                <wp:effectExtent l="0" t="0" r="25400" b="16510"/>
                <wp:docPr id="25" name="Text Box 25"/>
                <wp:cNvGraphicFramePr/>
                <a:graphic xmlns:a="http://schemas.openxmlformats.org/drawingml/2006/main">
                  <a:graphicData uri="http://schemas.microsoft.com/office/word/2010/wordprocessingShape">
                    <wps:wsp>
                      <wps:cNvSpPr txBox="1"/>
                      <wps:spPr>
                        <a:xfrm>
                          <a:off x="0" y="0"/>
                          <a:ext cx="5943600" cy="493684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53EAD99" w14:textId="77777777" w:rsidR="00E00459" w:rsidRDefault="00E00459" w:rsidP="00170D23">
                            <w:pPr>
                              <w:jc w:val="center"/>
                              <w:rPr>
                                <w:rFonts w:ascii="Helvetica" w:eastAsia="Times New Roman" w:hAnsi="Helvetica" w:cs="Times New Roman"/>
                              </w:rPr>
                            </w:pPr>
                            <w:r>
                              <w:rPr>
                                <w:noProof/>
                              </w:rPr>
                              <w:drawing>
                                <wp:inline distT="114300" distB="114300" distL="114300" distR="114300" wp14:anchorId="6FA781ED" wp14:editId="08304A27">
                                  <wp:extent cx="5754370" cy="3836247"/>
                                  <wp:effectExtent l="0" t="0" r="1143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54370" cy="3836247"/>
                                          </a:xfrm>
                                          <a:prstGeom prst="rect">
                                            <a:avLst/>
                                          </a:prstGeom>
                                          <a:ln/>
                                        </pic:spPr>
                                      </pic:pic>
                                    </a:graphicData>
                                  </a:graphic>
                                </wp:inline>
                              </w:drawing>
                            </w:r>
                          </w:p>
                          <w:p w14:paraId="50968226" w14:textId="77777777" w:rsidR="00E00459" w:rsidRPr="009E3EB4" w:rsidRDefault="00E00459" w:rsidP="00170D23">
                            <w:pPr>
                              <w:rPr>
                                <w:rFonts w:cs="Times New Roman"/>
                                <w:sz w:val="24"/>
                                <w:szCs w:val="24"/>
                              </w:rPr>
                            </w:pPr>
                            <w:proofErr w:type="gramStart"/>
                            <w:r>
                              <w:rPr>
                                <w:rFonts w:eastAsia="Times New Roman" w:cs="Times New Roman"/>
                                <w:sz w:val="24"/>
                                <w:szCs w:val="24"/>
                              </w:rPr>
                              <w:t>Fig.</w:t>
                            </w:r>
                            <w:r w:rsidRPr="009E3EB4">
                              <w:rPr>
                                <w:rFonts w:eastAsia="Times New Roman" w:cs="Times New Roman"/>
                                <w:sz w:val="24"/>
                                <w:szCs w:val="24"/>
                              </w:rPr>
                              <w:t xml:space="preserve"> 6.4.4.</w:t>
                            </w:r>
                            <w:proofErr w:type="gramEnd"/>
                            <w:r w:rsidRPr="009E3EB4">
                              <w:rPr>
                                <w:rFonts w:eastAsia="Times New Roman" w:cs="Times New Roman"/>
                                <w:sz w:val="24"/>
                                <w:szCs w:val="24"/>
                              </w:rPr>
                              <w:t xml:space="preserve"> Trajectories of each water year in the aspen HRU under multiple climate scenarios. Precipitation minus change in storage (P-S) is the available water; actual evapotranspiration (AET) and potential evapotranspiration (PET) are plotted as a fraction of this water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5" o:spid="_x0000_s1041" type="#_x0000_t202" style="width:468pt;height:38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csjkAIAAJUFAAAOAAAAZHJzL2Uyb0RvYy54bWysVEtvGjEQvlfqf7B8bxYI0ICyRDRRqkpR&#10;EpVUORuvHazaHtc27NJf37F3F1CaS6pedscz37wfl1eN0WQnfFBgSzo8G1AiLIdK2ZeS/ni6/XRB&#10;SYjMVkyDFSXdi0CvFh8/XNZuLkawAV0JT9CIDfPalXQTo5sXReAbYVg4AycsCiV4wyI+/UtReVaj&#10;daOL0WAwLWrwlfPARQjIvWmFdJHtSyl4fJAyiEh0STG2mL8+f9fpWywu2fzFM7dRvAuD/UMUhimL&#10;Tg+mblhkZOvVX6aM4h4CyHjGwRQgpeIi54DZDAevslltmBM5FyxOcIcyhf9nlt/vHj1RVUlHE0os&#10;M9ijJ9FE8gUagiysT+3CHGErh8DYIB/73PMDMlPajfQm/TEhgnKs9P5Q3WSNI3MyG59PByjiKBvP&#10;zqcX41myUxzVnQ/xqwBDElFSj+3LVWW7uxBbaA9J3izcKq1zC7UldUmn55NBVgigVZWECZaHSVxr&#10;T3YMxyA2OXx0e4LCl7YJLPLQdO5S6m2KmYp7LRJG2+9CYtFypm94YJwLG3svGZ1QEuN5j2KHP0b1&#10;HuU2D9TInsHGg7JRFnxbpbRlx8JUP/uQZYvH3pzkncjYrJs8LcPDaKyh2uNkeGh3Kzh+q7B7dyzE&#10;R+ZxmbDjeCDiA36kBuwSdBQlG/C/3+InPM44SimpcTlLGn5tmReU6G8Wp382HI/TNufHePJ5hA9/&#10;KlmfSuzWXAM2foinyPFMJnzUPSk9mGe8I8vkFUXMcvSNk9KT17E9GXiHuFguMwj317F4Z1eOJ9Op&#10;zGk2n5pn5l03wBFn/x76NWbzV3PcYpOmheU2glR5yFOh26p2DcDdz2vS3al0XE7fGXW8pos/AAAA&#10;//8DAFBLAwQUAAYACAAAACEASHGD8twAAAAFAQAADwAAAGRycy9kb3ducmV2LnhtbEyPzU7DMBCE&#10;70i8g7VI3KjDX9OmcSqIBEKqekjKhZsbL0lUex3FbhvenoULXEYazWrm23w9OStOOIbek4LbWQIC&#10;qfGmp1bB++7lZgEiRE1GW0+o4AsDrIvLi1xnxp+pwlMdW8ElFDKtoItxyKQMTYdOh5kfkDj79KPT&#10;ke3YSjPqM5c7K++SZC6d7okXOj1g2WFzqI9OQXkwz/K1WtSbqnxAY7cf293boNT11fS0AhFxin/H&#10;8IPP6FAw094fyQRhFfAj8Vc5W97P2e4VpGn6CLLI5X/64hsAAP//AwBQSwECLQAUAAYACAAAACEA&#10;toM4kv4AAADhAQAAEwAAAAAAAAAAAAAAAAAAAAAAW0NvbnRlbnRfVHlwZXNdLnhtbFBLAQItABQA&#10;BgAIAAAAIQA4/SH/1gAAAJQBAAALAAAAAAAAAAAAAAAAAC8BAABfcmVscy8ucmVsc1BLAQItABQA&#10;BgAIAAAAIQAjGcsjkAIAAJUFAAAOAAAAAAAAAAAAAAAAAC4CAABkcnMvZTJvRG9jLnhtbFBLAQIt&#10;ABQABgAIAAAAIQBIcYPy3AAAAAUBAAAPAAAAAAAAAAAAAAAAAOoEAABkcnMvZG93bnJldi54bWxQ&#10;SwUGAAAAAAQABADzAAAA8wUAAAAA&#10;" filled="f" strokecolor="black [3213]" strokeweight=".5pt">
                <v:textbox>
                  <w:txbxContent>
                    <w:p w14:paraId="053EAD99" w14:textId="77777777" w:rsidR="00E00459" w:rsidRDefault="00E00459" w:rsidP="00170D23">
                      <w:pPr>
                        <w:jc w:val="center"/>
                        <w:rPr>
                          <w:rFonts w:ascii="Helvetica" w:eastAsia="Times New Roman" w:hAnsi="Helvetica" w:cs="Times New Roman"/>
                        </w:rPr>
                      </w:pPr>
                      <w:r>
                        <w:rPr>
                          <w:noProof/>
                        </w:rPr>
                        <w:drawing>
                          <wp:inline distT="114300" distB="114300" distL="114300" distR="114300" wp14:anchorId="6FA781ED" wp14:editId="08304A27">
                            <wp:extent cx="5754370" cy="3836247"/>
                            <wp:effectExtent l="0" t="0" r="1143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54370" cy="3836247"/>
                                    </a:xfrm>
                                    <a:prstGeom prst="rect">
                                      <a:avLst/>
                                    </a:prstGeom>
                                    <a:ln/>
                                  </pic:spPr>
                                </pic:pic>
                              </a:graphicData>
                            </a:graphic>
                          </wp:inline>
                        </w:drawing>
                      </w:r>
                    </w:p>
                    <w:p w14:paraId="50968226" w14:textId="77777777" w:rsidR="00E00459" w:rsidRPr="009E3EB4" w:rsidRDefault="00E00459" w:rsidP="00170D23">
                      <w:pPr>
                        <w:rPr>
                          <w:rFonts w:cs="Times New Roman"/>
                          <w:sz w:val="24"/>
                          <w:szCs w:val="24"/>
                        </w:rPr>
                      </w:pPr>
                      <w:proofErr w:type="gramStart"/>
                      <w:r>
                        <w:rPr>
                          <w:rFonts w:eastAsia="Times New Roman" w:cs="Times New Roman"/>
                          <w:sz w:val="24"/>
                          <w:szCs w:val="24"/>
                        </w:rPr>
                        <w:t>Fig.</w:t>
                      </w:r>
                      <w:r w:rsidRPr="009E3EB4">
                        <w:rPr>
                          <w:rFonts w:eastAsia="Times New Roman" w:cs="Times New Roman"/>
                          <w:sz w:val="24"/>
                          <w:szCs w:val="24"/>
                        </w:rPr>
                        <w:t xml:space="preserve"> 6.4.4.</w:t>
                      </w:r>
                      <w:proofErr w:type="gramEnd"/>
                      <w:r w:rsidRPr="009E3EB4">
                        <w:rPr>
                          <w:rFonts w:eastAsia="Times New Roman" w:cs="Times New Roman"/>
                          <w:sz w:val="24"/>
                          <w:szCs w:val="24"/>
                        </w:rPr>
                        <w:t xml:space="preserve"> Trajectories of each water year in the aspen HRU under multiple climate scenarios. Precipitation minus change in storage (P-S) is the available water; actual evapotranspiration (AET) and potential evapotranspiration (PET) are plotted as a fraction of this water availability.</w:t>
                      </w:r>
                    </w:p>
                  </w:txbxContent>
                </v:textbox>
                <w10:anchorlock/>
              </v:shape>
            </w:pict>
          </mc:Fallback>
        </mc:AlternateContent>
      </w:r>
    </w:p>
    <w:p w14:paraId="0F7D2239" w14:textId="77777777" w:rsidR="00170D23" w:rsidRPr="003671C7" w:rsidRDefault="00170D23" w:rsidP="003671C7">
      <w:pPr>
        <w:tabs>
          <w:tab w:val="left" w:pos="432"/>
        </w:tabs>
        <w:spacing w:line="240" w:lineRule="auto"/>
        <w:contextualSpacing/>
        <w:rPr>
          <w:sz w:val="24"/>
          <w:szCs w:val="24"/>
        </w:rPr>
      </w:pPr>
    </w:p>
    <w:p w14:paraId="4E96963C" w14:textId="77777777" w:rsidR="00170D23" w:rsidRPr="003671C7" w:rsidRDefault="00170D23" w:rsidP="003671C7">
      <w:pPr>
        <w:tabs>
          <w:tab w:val="left" w:pos="360"/>
          <w:tab w:val="left" w:pos="432"/>
        </w:tabs>
        <w:spacing w:line="240" w:lineRule="auto"/>
        <w:contextualSpacing/>
        <w:rPr>
          <w:rFonts w:eastAsia="ヒラギノ角ゴ Pro W3"/>
          <w:b/>
          <w:color w:val="000000"/>
          <w:sz w:val="24"/>
          <w:szCs w:val="24"/>
        </w:rPr>
      </w:pPr>
    </w:p>
    <w:p w14:paraId="020E581D" w14:textId="77777777" w:rsidR="00F27066" w:rsidRPr="003671C7" w:rsidRDefault="00C8211C" w:rsidP="003671C7">
      <w:pPr>
        <w:tabs>
          <w:tab w:val="left" w:pos="360"/>
          <w:tab w:val="left" w:pos="432"/>
        </w:tabs>
        <w:spacing w:line="240" w:lineRule="auto"/>
        <w:contextualSpacing/>
        <w:rPr>
          <w:rFonts w:eastAsia="ヒラギノ角ゴ Pro W3"/>
          <w:b/>
          <w:color w:val="000000"/>
          <w:sz w:val="24"/>
          <w:szCs w:val="24"/>
        </w:rPr>
      </w:pPr>
      <w:r w:rsidRPr="003671C7">
        <w:rPr>
          <w:rFonts w:eastAsia="ヒラギノ角ゴ Pro W3"/>
          <w:b/>
          <w:color w:val="000000"/>
          <w:sz w:val="24"/>
          <w:szCs w:val="24"/>
        </w:rPr>
        <w:t>7. ANALYSIS AND FINDINGS</w:t>
      </w:r>
    </w:p>
    <w:p w14:paraId="7B56FB9E" w14:textId="77777777" w:rsidR="004765D4" w:rsidRPr="000B6226" w:rsidRDefault="004765D4" w:rsidP="00056988">
      <w:pPr>
        <w:tabs>
          <w:tab w:val="left" w:pos="432"/>
        </w:tabs>
        <w:spacing w:line="240" w:lineRule="auto"/>
        <w:contextualSpacing/>
        <w:outlineLvl w:val="0"/>
        <w:rPr>
          <w:b/>
          <w:i/>
          <w:sz w:val="24"/>
          <w:szCs w:val="24"/>
        </w:rPr>
      </w:pPr>
      <w:r w:rsidRPr="000B6226">
        <w:rPr>
          <w:b/>
          <w:sz w:val="24"/>
          <w:szCs w:val="24"/>
        </w:rPr>
        <w:t xml:space="preserve">7.1 </w:t>
      </w:r>
      <w:r w:rsidRPr="000B6226">
        <w:rPr>
          <w:b/>
          <w:i/>
          <w:sz w:val="24"/>
          <w:szCs w:val="24"/>
        </w:rPr>
        <w:t>Aspen productivity under shifting precipitation regimes</w:t>
      </w:r>
    </w:p>
    <w:p w14:paraId="52FFC73F" w14:textId="77777777" w:rsidR="004765D4" w:rsidRPr="003671C7" w:rsidRDefault="000B6226" w:rsidP="000B6226">
      <w:pPr>
        <w:tabs>
          <w:tab w:val="left" w:pos="432"/>
        </w:tabs>
        <w:spacing w:line="240" w:lineRule="auto"/>
        <w:contextualSpacing/>
        <w:rPr>
          <w:sz w:val="24"/>
          <w:szCs w:val="24"/>
        </w:rPr>
      </w:pPr>
      <w:r>
        <w:rPr>
          <w:sz w:val="24"/>
          <w:szCs w:val="24"/>
        </w:rPr>
        <w:tab/>
      </w:r>
      <w:r w:rsidR="004765D4" w:rsidRPr="003671C7">
        <w:rPr>
          <w:sz w:val="24"/>
          <w:szCs w:val="24"/>
        </w:rPr>
        <w:t>Historically, aspen in the RCEW have remained productive across a wide range of meteorological conditions (</w:t>
      </w:r>
      <w:r w:rsidR="004765D4" w:rsidRPr="00B70A2C">
        <w:rPr>
          <w:sz w:val="24"/>
          <w:szCs w:val="24"/>
          <w:rPrChange w:id="465" w:author="Link, Timothy (tlink@uidaho.edu)" w:date="2017-04-03T14:50:00Z">
            <w:rPr>
              <w:sz w:val="24"/>
              <w:szCs w:val="24"/>
              <w:highlight w:val="yellow"/>
            </w:rPr>
          </w:rPrChange>
        </w:rPr>
        <w:t>Figure 6</w:t>
      </w:r>
      <w:ins w:id="466" w:author="Link, Timothy (tlink@uidaho.edu)" w:date="2017-04-03T14:50:00Z">
        <w:r w:rsidR="00B70A2C" w:rsidRPr="00B70A2C">
          <w:rPr>
            <w:sz w:val="24"/>
            <w:szCs w:val="24"/>
          </w:rPr>
          <w:t>.1.5</w:t>
        </w:r>
      </w:ins>
      <w:r w:rsidR="004765D4" w:rsidRPr="003671C7">
        <w:rPr>
          <w:sz w:val="24"/>
          <w:szCs w:val="24"/>
        </w:rPr>
        <w:t>). By the mid-21</w:t>
      </w:r>
      <w:r w:rsidR="004765D4" w:rsidRPr="003671C7">
        <w:rPr>
          <w:sz w:val="24"/>
          <w:szCs w:val="24"/>
          <w:vertAlign w:val="superscript"/>
        </w:rPr>
        <w:t>st</w:t>
      </w:r>
      <w:r w:rsidR="004765D4" w:rsidRPr="003671C7">
        <w:rPr>
          <w:sz w:val="24"/>
          <w:szCs w:val="24"/>
        </w:rPr>
        <w:t xml:space="preserve"> century, the capacity of both aspen to shift timing of growth and soils to store winter and spring precipitation will play an important role in the ability of these stands to maintain historical NPP rates during increasingly warm years with little to no drift formation. With warming, earlier canopy development and increased NPP during the spring can play a particularly important role in offsetting decreased productivity that occurs during the driest periods of the growing season. However, increasing sensitivity to evaporative demand and decreased NPP at mid-elevation sites suggest that the ideal range of aspen in the RCEW will experience contracting pressure as the climate becomes warmer and </w:t>
      </w:r>
      <w:r w:rsidR="004765D4" w:rsidRPr="003671C7">
        <w:rPr>
          <w:sz w:val="24"/>
          <w:szCs w:val="24"/>
        </w:rPr>
        <w:lastRenderedPageBreak/>
        <w:t xml:space="preserve">drier in the coming decades. Conversely, high elevation aspen stands may experience increased NPP as growing seasons become less temperature limited and higher total precipitation and lower evaporative demand buffer future drought severity. </w:t>
      </w:r>
    </w:p>
    <w:p w14:paraId="398BAD8E" w14:textId="77777777" w:rsidR="004765D4" w:rsidRPr="003671C7" w:rsidRDefault="000B6226" w:rsidP="000B6226">
      <w:pPr>
        <w:tabs>
          <w:tab w:val="left" w:pos="432"/>
        </w:tabs>
        <w:spacing w:line="240" w:lineRule="auto"/>
        <w:contextualSpacing/>
        <w:rPr>
          <w:sz w:val="24"/>
          <w:szCs w:val="24"/>
        </w:rPr>
      </w:pPr>
      <w:r>
        <w:rPr>
          <w:sz w:val="24"/>
          <w:szCs w:val="24"/>
        </w:rPr>
        <w:tab/>
      </w:r>
      <w:r w:rsidR="004765D4" w:rsidRPr="003671C7">
        <w:rPr>
          <w:sz w:val="24"/>
          <w:szCs w:val="24"/>
        </w:rPr>
        <w:t>These simulations provide insight into several ways upland aspen communities may function under a changing climate. When compared to historical simulations, we see that shifts in the timing of spring growth and productivity under climate change can partially counterbalance the impacts of an increasingly rain-dominated and uniform precipitation layer. These results indicate that the aspen’s deciduous leaf habit may play an increasingly important role in their ability to utilize soil moisture across expanding growing seasons while at the same time moderating their exposure to prolonged periods of stress through leaf senescence and dormancy in the fall.</w:t>
      </w:r>
    </w:p>
    <w:p w14:paraId="3E8DE91E" w14:textId="77777777" w:rsidR="004765D4" w:rsidRPr="003671C7" w:rsidRDefault="004765D4" w:rsidP="003671C7">
      <w:pPr>
        <w:tabs>
          <w:tab w:val="left" w:pos="360"/>
          <w:tab w:val="left" w:pos="432"/>
        </w:tabs>
        <w:spacing w:line="240" w:lineRule="auto"/>
        <w:contextualSpacing/>
        <w:rPr>
          <w:rFonts w:eastAsia="ヒラギノ角ゴ Pro W3"/>
          <w:color w:val="000000"/>
          <w:sz w:val="24"/>
          <w:szCs w:val="24"/>
        </w:rPr>
      </w:pPr>
    </w:p>
    <w:p w14:paraId="6534F724" w14:textId="77777777" w:rsidR="00C8211C" w:rsidRPr="000B6226" w:rsidRDefault="000B6226" w:rsidP="003671C7">
      <w:pPr>
        <w:tabs>
          <w:tab w:val="left" w:pos="360"/>
          <w:tab w:val="left" w:pos="432"/>
        </w:tabs>
        <w:spacing w:line="240" w:lineRule="auto"/>
        <w:contextualSpacing/>
        <w:rPr>
          <w:rFonts w:eastAsia="ヒラギノ角ゴ Pro W3"/>
          <w:b/>
          <w:color w:val="000000"/>
          <w:sz w:val="24"/>
          <w:szCs w:val="24"/>
        </w:rPr>
      </w:pPr>
      <w:r>
        <w:rPr>
          <w:rFonts w:eastAsia="ヒラギノ角ゴ Pro W3"/>
          <w:b/>
          <w:color w:val="000000"/>
          <w:sz w:val="24"/>
          <w:szCs w:val="24"/>
        </w:rPr>
        <w:t>7.2</w:t>
      </w:r>
      <w:r w:rsidR="001C664F" w:rsidRPr="000B6226">
        <w:rPr>
          <w:rFonts w:eastAsia="ヒラギノ角ゴ Pro W3"/>
          <w:b/>
          <w:color w:val="000000"/>
          <w:sz w:val="24"/>
          <w:szCs w:val="24"/>
        </w:rPr>
        <w:t xml:space="preserve"> </w:t>
      </w:r>
      <w:r w:rsidR="001C664F" w:rsidRPr="000B6226">
        <w:rPr>
          <w:rFonts w:eastAsia="ヒラギノ角ゴ Pro W3"/>
          <w:b/>
          <w:i/>
          <w:color w:val="000000"/>
          <w:sz w:val="24"/>
          <w:szCs w:val="24"/>
        </w:rPr>
        <w:t>Post fire aspen regeneration</w:t>
      </w:r>
    </w:p>
    <w:p w14:paraId="3BFA18B7" w14:textId="211B0BA8" w:rsidR="006B2B96" w:rsidRPr="003671C7" w:rsidRDefault="0078749C" w:rsidP="003671C7">
      <w:pPr>
        <w:tabs>
          <w:tab w:val="left" w:pos="360"/>
          <w:tab w:val="left" w:pos="432"/>
        </w:tabs>
        <w:spacing w:line="240" w:lineRule="auto"/>
        <w:contextualSpacing/>
        <w:rPr>
          <w:rFonts w:eastAsia="ヒラギノ角ゴ Pro W3"/>
          <w:color w:val="000000"/>
          <w:sz w:val="24"/>
          <w:szCs w:val="24"/>
        </w:rPr>
      </w:pPr>
      <w:r w:rsidRPr="003671C7">
        <w:rPr>
          <w:rFonts w:eastAsia="ヒラギノ角ゴ Pro W3"/>
          <w:color w:val="000000"/>
          <w:sz w:val="24"/>
          <w:szCs w:val="24"/>
        </w:rPr>
        <w:tab/>
      </w:r>
      <w:r w:rsidR="00734434" w:rsidRPr="003671C7">
        <w:rPr>
          <w:rFonts w:eastAsia="ヒラギノ角ゴ Pro W3"/>
          <w:color w:val="000000"/>
          <w:sz w:val="24"/>
          <w:szCs w:val="24"/>
        </w:rPr>
        <w:t xml:space="preserve">Our findings </w:t>
      </w:r>
      <w:r w:rsidR="0085610C" w:rsidRPr="003671C7">
        <w:rPr>
          <w:rFonts w:eastAsia="ヒラギノ角ゴ Pro W3"/>
          <w:color w:val="000000"/>
          <w:sz w:val="24"/>
          <w:szCs w:val="24"/>
        </w:rPr>
        <w:t xml:space="preserve">generally suggest that </w:t>
      </w:r>
      <w:r w:rsidR="00734434" w:rsidRPr="003671C7">
        <w:rPr>
          <w:rFonts w:eastAsia="ヒラギノ角ゴ Pro W3"/>
          <w:color w:val="000000"/>
          <w:sz w:val="24"/>
          <w:szCs w:val="24"/>
        </w:rPr>
        <w:t xml:space="preserve">higher </w:t>
      </w:r>
      <w:r w:rsidR="0085610C" w:rsidRPr="003671C7">
        <w:rPr>
          <w:rFonts w:eastAsia="ヒラギノ角ゴ Pro W3"/>
          <w:color w:val="000000"/>
          <w:sz w:val="24"/>
          <w:szCs w:val="24"/>
        </w:rPr>
        <w:t>post-fire aspen density</w:t>
      </w:r>
      <w:r w:rsidR="00734434" w:rsidRPr="003671C7">
        <w:rPr>
          <w:rFonts w:eastAsia="ヒラギノ角ゴ Pro W3"/>
          <w:color w:val="000000"/>
          <w:sz w:val="24"/>
          <w:szCs w:val="24"/>
        </w:rPr>
        <w:t xml:space="preserve"> </w:t>
      </w:r>
      <w:r w:rsidR="0085610C" w:rsidRPr="003671C7">
        <w:rPr>
          <w:rFonts w:eastAsia="ヒラギノ角ゴ Pro W3"/>
          <w:color w:val="000000"/>
          <w:sz w:val="24"/>
          <w:szCs w:val="24"/>
        </w:rPr>
        <w:t>occur</w:t>
      </w:r>
      <w:r w:rsidR="00043736" w:rsidRPr="003671C7">
        <w:rPr>
          <w:rFonts w:eastAsia="ヒラギノ角ゴ Pro W3"/>
          <w:color w:val="000000"/>
          <w:sz w:val="24"/>
          <w:szCs w:val="24"/>
        </w:rPr>
        <w:t>s</w:t>
      </w:r>
      <w:r w:rsidR="0085610C" w:rsidRPr="003671C7">
        <w:rPr>
          <w:rFonts w:eastAsia="ヒラギノ角ゴ Pro W3"/>
          <w:color w:val="000000"/>
          <w:sz w:val="24"/>
          <w:szCs w:val="24"/>
        </w:rPr>
        <w:t xml:space="preserve"> </w:t>
      </w:r>
      <w:r w:rsidR="00043736" w:rsidRPr="003671C7">
        <w:rPr>
          <w:rFonts w:eastAsia="ヒラギノ角ゴ Pro W3"/>
          <w:color w:val="000000"/>
          <w:sz w:val="24"/>
          <w:szCs w:val="24"/>
        </w:rPr>
        <w:t xml:space="preserve">when </w:t>
      </w:r>
      <w:r w:rsidR="0085610C" w:rsidRPr="003671C7">
        <w:rPr>
          <w:rFonts w:eastAsia="ヒラギノ角ゴ Pro W3"/>
          <w:color w:val="000000"/>
          <w:sz w:val="24"/>
          <w:szCs w:val="24"/>
        </w:rPr>
        <w:t>a greater portion of the</w:t>
      </w:r>
      <w:r w:rsidR="00734434" w:rsidRPr="003671C7">
        <w:rPr>
          <w:rFonts w:eastAsia="ヒラギノ角ゴ Pro W3"/>
          <w:color w:val="000000"/>
          <w:sz w:val="24"/>
          <w:szCs w:val="24"/>
        </w:rPr>
        <w:t xml:space="preserve"> </w:t>
      </w:r>
      <w:r w:rsidR="0085610C" w:rsidRPr="003671C7">
        <w:rPr>
          <w:rFonts w:eastAsia="ヒラギノ角ゴ Pro W3"/>
          <w:color w:val="000000"/>
          <w:sz w:val="24"/>
          <w:szCs w:val="24"/>
        </w:rPr>
        <w:t>post-fire precipitation occurs</w:t>
      </w:r>
      <w:r w:rsidR="00734434" w:rsidRPr="003671C7">
        <w:rPr>
          <w:rFonts w:eastAsia="ヒラギノ角ゴ Pro W3"/>
          <w:color w:val="000000"/>
          <w:sz w:val="24"/>
          <w:szCs w:val="24"/>
        </w:rPr>
        <w:t xml:space="preserve"> during </w:t>
      </w:r>
      <w:r w:rsidR="0085610C" w:rsidRPr="003671C7">
        <w:rPr>
          <w:rFonts w:eastAsia="ヒラギノ角ゴ Pro W3"/>
          <w:color w:val="000000"/>
          <w:sz w:val="24"/>
          <w:szCs w:val="24"/>
        </w:rPr>
        <w:t>winter</w:t>
      </w:r>
      <w:r w:rsidR="00734434" w:rsidRPr="003671C7">
        <w:rPr>
          <w:rFonts w:eastAsia="ヒラギノ角ゴ Pro W3"/>
          <w:color w:val="000000"/>
          <w:sz w:val="24"/>
          <w:szCs w:val="24"/>
        </w:rPr>
        <w:t xml:space="preserve"> months</w:t>
      </w:r>
      <w:r w:rsidR="00043736" w:rsidRPr="003671C7">
        <w:rPr>
          <w:rFonts w:eastAsia="ヒラギノ角ゴ Pro W3"/>
          <w:color w:val="000000"/>
          <w:sz w:val="24"/>
          <w:szCs w:val="24"/>
        </w:rPr>
        <w:t>, and when</w:t>
      </w:r>
      <w:r w:rsidR="0085610C" w:rsidRPr="003671C7">
        <w:rPr>
          <w:rFonts w:eastAsia="ヒラギノ角ゴ Pro W3"/>
          <w:color w:val="000000"/>
          <w:sz w:val="24"/>
          <w:szCs w:val="24"/>
        </w:rPr>
        <w:t xml:space="preserve"> pre-fire winter months </w:t>
      </w:r>
      <w:r w:rsidR="00043736" w:rsidRPr="003671C7">
        <w:rPr>
          <w:rFonts w:eastAsia="ヒラギノ角ゴ Pro W3"/>
          <w:color w:val="000000"/>
          <w:sz w:val="24"/>
          <w:szCs w:val="24"/>
        </w:rPr>
        <w:t>are</w:t>
      </w:r>
      <w:r w:rsidR="0085610C" w:rsidRPr="003671C7">
        <w:rPr>
          <w:rFonts w:eastAsia="ヒラギノ角ゴ Pro W3"/>
          <w:color w:val="000000"/>
          <w:sz w:val="24"/>
          <w:szCs w:val="24"/>
        </w:rPr>
        <w:t xml:space="preserve"> warmer than average</w:t>
      </w:r>
      <w:r w:rsidR="00734434" w:rsidRPr="003671C7">
        <w:rPr>
          <w:rFonts w:eastAsia="ヒラギノ角ゴ Pro W3"/>
          <w:color w:val="000000"/>
          <w:sz w:val="24"/>
          <w:szCs w:val="24"/>
        </w:rPr>
        <w:t xml:space="preserve">. </w:t>
      </w:r>
      <w:r w:rsidR="00D4668D" w:rsidRPr="003671C7">
        <w:rPr>
          <w:rFonts w:eastAsia="ヒラギノ角ゴ Pro W3"/>
          <w:color w:val="000000"/>
          <w:sz w:val="24"/>
          <w:szCs w:val="24"/>
        </w:rPr>
        <w:t xml:space="preserve">These two </w:t>
      </w:r>
      <w:r w:rsidR="00B85AF9" w:rsidRPr="003671C7">
        <w:rPr>
          <w:rFonts w:eastAsia="ヒラギノ角ゴ Pro W3"/>
          <w:color w:val="000000"/>
          <w:sz w:val="24"/>
          <w:szCs w:val="24"/>
        </w:rPr>
        <w:t xml:space="preserve">climate </w:t>
      </w:r>
      <w:r w:rsidR="00D4668D" w:rsidRPr="003671C7">
        <w:rPr>
          <w:rFonts w:eastAsia="ヒラギノ角ゴ Pro W3"/>
          <w:color w:val="000000"/>
          <w:sz w:val="24"/>
          <w:szCs w:val="24"/>
        </w:rPr>
        <w:t xml:space="preserve">variables had </w:t>
      </w:r>
      <w:r w:rsidR="00A21DDE" w:rsidRPr="003671C7">
        <w:rPr>
          <w:rFonts w:eastAsia="ヒラギノ角ゴ Pro W3"/>
          <w:color w:val="000000"/>
          <w:sz w:val="24"/>
          <w:szCs w:val="24"/>
        </w:rPr>
        <w:t xml:space="preserve">among </w:t>
      </w:r>
      <w:r w:rsidR="00D4668D" w:rsidRPr="003671C7">
        <w:rPr>
          <w:rFonts w:eastAsia="ヒラギノ角ゴ Pro W3"/>
          <w:color w:val="000000"/>
          <w:sz w:val="24"/>
          <w:szCs w:val="24"/>
        </w:rPr>
        <w:t>the largest effect size</w:t>
      </w:r>
      <w:r w:rsidR="00B14AAD" w:rsidRPr="003671C7">
        <w:rPr>
          <w:rFonts w:eastAsia="ヒラギノ角ゴ Pro W3"/>
          <w:color w:val="000000"/>
          <w:sz w:val="24"/>
          <w:szCs w:val="24"/>
        </w:rPr>
        <w:t>s</w:t>
      </w:r>
      <w:r w:rsidR="00D4668D" w:rsidRPr="003671C7">
        <w:rPr>
          <w:rFonts w:eastAsia="ヒラギノ角ゴ Pro W3"/>
          <w:color w:val="000000"/>
          <w:sz w:val="24"/>
          <w:szCs w:val="24"/>
        </w:rPr>
        <w:t xml:space="preserve"> in our models (based on coefficients) and the lat</w:t>
      </w:r>
      <w:r w:rsidR="00501B27" w:rsidRPr="003671C7">
        <w:rPr>
          <w:rFonts w:eastAsia="ヒラギノ角ゴ Pro W3"/>
          <w:color w:val="000000"/>
          <w:sz w:val="24"/>
          <w:szCs w:val="24"/>
        </w:rPr>
        <w:t>t</w:t>
      </w:r>
      <w:r w:rsidR="00D4668D" w:rsidRPr="003671C7">
        <w:rPr>
          <w:rFonts w:eastAsia="ヒラギノ角ゴ Pro W3"/>
          <w:color w:val="000000"/>
          <w:sz w:val="24"/>
          <w:szCs w:val="24"/>
        </w:rPr>
        <w:t xml:space="preserve">er was </w:t>
      </w:r>
      <w:r w:rsidR="00B85AF9" w:rsidRPr="003671C7">
        <w:rPr>
          <w:rFonts w:eastAsia="ヒラギノ角ゴ Pro W3"/>
          <w:color w:val="000000"/>
          <w:sz w:val="24"/>
          <w:szCs w:val="24"/>
        </w:rPr>
        <w:t xml:space="preserve">present and </w:t>
      </w:r>
      <w:r w:rsidR="00D4668D" w:rsidRPr="003671C7">
        <w:rPr>
          <w:rFonts w:eastAsia="ヒラギノ角ゴ Pro W3"/>
          <w:color w:val="000000"/>
          <w:sz w:val="24"/>
          <w:szCs w:val="24"/>
        </w:rPr>
        <w:t xml:space="preserve">highly significant in all </w:t>
      </w:r>
      <w:del w:id="467" w:author="Shinneman, Douglas" w:date="2017-04-04T12:52:00Z">
        <w:r w:rsidR="00FD388F" w:rsidRPr="003671C7" w:rsidDel="00F13BBC">
          <w:rPr>
            <w:rFonts w:eastAsia="ヒラギノ角ゴ Pro W3"/>
            <w:color w:val="000000"/>
            <w:sz w:val="24"/>
            <w:szCs w:val="24"/>
          </w:rPr>
          <w:delText>six</w:delText>
        </w:r>
      </w:del>
      <w:ins w:id="468" w:author="Shinneman, Douglas" w:date="2017-04-04T12:52:00Z">
        <w:r w:rsidR="00F13BBC">
          <w:rPr>
            <w:rFonts w:eastAsia="ヒラギノ角ゴ Pro W3"/>
            <w:color w:val="000000"/>
            <w:sz w:val="24"/>
            <w:szCs w:val="24"/>
          </w:rPr>
          <w:t>five</w:t>
        </w:r>
      </w:ins>
      <w:r w:rsidR="00FD388F" w:rsidRPr="003671C7">
        <w:rPr>
          <w:rFonts w:eastAsia="ヒラギノ角ゴ Pro W3"/>
          <w:color w:val="000000"/>
          <w:sz w:val="24"/>
          <w:szCs w:val="24"/>
        </w:rPr>
        <w:t xml:space="preserve"> </w:t>
      </w:r>
      <w:r w:rsidR="00A420F2" w:rsidRPr="003671C7">
        <w:rPr>
          <w:rFonts w:eastAsia="ヒラギノ角ゴ Pro W3"/>
          <w:color w:val="000000"/>
          <w:sz w:val="24"/>
          <w:szCs w:val="24"/>
        </w:rPr>
        <w:t xml:space="preserve">of the </w:t>
      </w:r>
      <w:r w:rsidR="00FD388F" w:rsidRPr="003671C7">
        <w:rPr>
          <w:rFonts w:eastAsia="ヒラギノ角ゴ Pro W3"/>
          <w:color w:val="000000"/>
          <w:sz w:val="24"/>
          <w:szCs w:val="24"/>
        </w:rPr>
        <w:t>best</w:t>
      </w:r>
      <w:r w:rsidR="00D4668D" w:rsidRPr="003671C7">
        <w:rPr>
          <w:rFonts w:eastAsia="ヒラギノ角ゴ Pro W3"/>
          <w:color w:val="000000"/>
          <w:sz w:val="24"/>
          <w:szCs w:val="24"/>
        </w:rPr>
        <w:t xml:space="preserve"> models.  </w:t>
      </w:r>
      <w:r w:rsidR="00A21DDE" w:rsidRPr="003671C7">
        <w:rPr>
          <w:rFonts w:eastAsia="ヒラギノ角ゴ Pro W3"/>
          <w:color w:val="000000"/>
          <w:sz w:val="24"/>
          <w:szCs w:val="24"/>
        </w:rPr>
        <w:t>The role of w</w:t>
      </w:r>
      <w:r w:rsidR="006B2B96" w:rsidRPr="003671C7">
        <w:rPr>
          <w:rFonts w:eastAsia="ヒラギノ角ゴ Pro W3"/>
          <w:color w:val="000000"/>
          <w:sz w:val="24"/>
          <w:szCs w:val="24"/>
        </w:rPr>
        <w:t>armer than average winter temperatures befo</w:t>
      </w:r>
      <w:r w:rsidR="00A21DDE" w:rsidRPr="003671C7">
        <w:rPr>
          <w:rFonts w:eastAsia="ヒラギノ角ゴ Pro W3"/>
          <w:color w:val="000000"/>
          <w:sz w:val="24"/>
          <w:szCs w:val="24"/>
        </w:rPr>
        <w:t xml:space="preserve">re </w:t>
      </w:r>
      <w:r w:rsidR="006B2B96" w:rsidRPr="003671C7">
        <w:rPr>
          <w:rFonts w:eastAsia="ヒラギノ角ゴ Pro W3"/>
          <w:color w:val="000000"/>
          <w:sz w:val="24"/>
          <w:szCs w:val="24"/>
        </w:rPr>
        <w:t xml:space="preserve">fire </w:t>
      </w:r>
      <w:r w:rsidR="00A21DDE" w:rsidRPr="003671C7">
        <w:rPr>
          <w:rFonts w:eastAsia="ヒラギノ角ゴ Pro W3"/>
          <w:color w:val="000000"/>
          <w:sz w:val="24"/>
          <w:szCs w:val="24"/>
        </w:rPr>
        <w:t>is</w:t>
      </w:r>
      <w:r w:rsidR="006B2B96" w:rsidRPr="003671C7">
        <w:rPr>
          <w:rFonts w:eastAsia="ヒラギノ角ゴ Pro W3"/>
          <w:color w:val="000000"/>
          <w:sz w:val="24"/>
          <w:szCs w:val="24"/>
        </w:rPr>
        <w:t xml:space="preserve"> difficult to interpret, and may be linked more with </w:t>
      </w:r>
      <w:r w:rsidR="00A21DDE" w:rsidRPr="003671C7">
        <w:rPr>
          <w:rFonts w:eastAsia="ヒラギノ角ゴ Pro W3"/>
          <w:color w:val="000000"/>
          <w:sz w:val="24"/>
          <w:szCs w:val="24"/>
        </w:rPr>
        <w:t xml:space="preserve">climate conditions </w:t>
      </w:r>
      <w:r w:rsidR="00FD388F" w:rsidRPr="003671C7">
        <w:rPr>
          <w:rFonts w:eastAsia="ヒラギノ角ゴ Pro W3"/>
          <w:color w:val="000000"/>
          <w:sz w:val="24"/>
          <w:szCs w:val="24"/>
        </w:rPr>
        <w:t xml:space="preserve">during antecedent years </w:t>
      </w:r>
      <w:r w:rsidR="00A21DDE" w:rsidRPr="003671C7">
        <w:rPr>
          <w:rFonts w:eastAsia="ヒラギノ角ゴ Pro W3"/>
          <w:color w:val="000000"/>
          <w:sz w:val="24"/>
          <w:szCs w:val="24"/>
        </w:rPr>
        <w:t xml:space="preserve">that encourage </w:t>
      </w:r>
      <w:r w:rsidR="006B2B96" w:rsidRPr="003671C7">
        <w:rPr>
          <w:rFonts w:eastAsia="ヒラギノ角ゴ Pro W3"/>
          <w:color w:val="000000"/>
          <w:sz w:val="24"/>
          <w:szCs w:val="24"/>
        </w:rPr>
        <w:t>fire (</w:t>
      </w:r>
      <w:r w:rsidR="00E06744" w:rsidRPr="003671C7">
        <w:rPr>
          <w:rFonts w:eastAsia="ヒラギノ角ゴ Pro W3"/>
          <w:color w:val="000000"/>
          <w:sz w:val="24"/>
          <w:szCs w:val="24"/>
        </w:rPr>
        <w:t>e.g.,</w:t>
      </w:r>
      <w:r w:rsidR="006B2B96" w:rsidRPr="003671C7">
        <w:rPr>
          <w:rFonts w:eastAsia="ヒラギノ角ゴ Pro W3"/>
          <w:color w:val="000000"/>
          <w:sz w:val="24"/>
          <w:szCs w:val="24"/>
        </w:rPr>
        <w:t xml:space="preserve"> causing drying </w:t>
      </w:r>
      <w:r w:rsidR="00A420F2" w:rsidRPr="003671C7">
        <w:rPr>
          <w:rFonts w:eastAsia="ヒラギノ角ゴ Pro W3"/>
          <w:color w:val="000000"/>
          <w:sz w:val="24"/>
          <w:szCs w:val="24"/>
        </w:rPr>
        <w:t xml:space="preserve">of </w:t>
      </w:r>
      <w:r w:rsidR="006B2B96" w:rsidRPr="003671C7">
        <w:rPr>
          <w:rFonts w:eastAsia="ヒラギノ角ゴ Pro W3"/>
          <w:color w:val="000000"/>
          <w:sz w:val="24"/>
          <w:szCs w:val="24"/>
        </w:rPr>
        <w:t>forest fuels</w:t>
      </w:r>
      <w:r w:rsidR="00A21DDE" w:rsidRPr="003671C7">
        <w:rPr>
          <w:rFonts w:eastAsia="ヒラギノ角ゴ Pro W3"/>
          <w:color w:val="000000"/>
          <w:sz w:val="24"/>
          <w:szCs w:val="24"/>
        </w:rPr>
        <w:t xml:space="preserve">, </w:t>
      </w:r>
      <w:proofErr w:type="spellStart"/>
      <w:r w:rsidR="00A21DDE" w:rsidRPr="003671C7">
        <w:rPr>
          <w:rFonts w:eastAsia="ヒラギノ角ゴ Pro W3"/>
          <w:color w:val="000000"/>
          <w:sz w:val="24"/>
          <w:szCs w:val="24"/>
        </w:rPr>
        <w:t>Westerling</w:t>
      </w:r>
      <w:proofErr w:type="spellEnd"/>
      <w:r w:rsidR="00A21DDE" w:rsidRPr="003671C7">
        <w:rPr>
          <w:rFonts w:eastAsia="ヒラギノ角ゴ Pro W3"/>
          <w:color w:val="000000"/>
          <w:sz w:val="24"/>
          <w:szCs w:val="24"/>
        </w:rPr>
        <w:t xml:space="preserve"> et al. 2006</w:t>
      </w:r>
      <w:r w:rsidR="006B2B96" w:rsidRPr="003671C7">
        <w:rPr>
          <w:rFonts w:eastAsia="ヒラギノ角ゴ Pro W3"/>
          <w:color w:val="000000"/>
          <w:sz w:val="24"/>
          <w:szCs w:val="24"/>
        </w:rPr>
        <w:t>) than with any particular advantage for</w:t>
      </w:r>
      <w:r w:rsidR="00A21DDE" w:rsidRPr="003671C7">
        <w:rPr>
          <w:rFonts w:eastAsia="ヒラギノ角ゴ Pro W3"/>
          <w:color w:val="000000"/>
          <w:sz w:val="24"/>
          <w:szCs w:val="24"/>
        </w:rPr>
        <w:t xml:space="preserve"> aspen regeneration.  However, </w:t>
      </w:r>
      <w:r w:rsidR="00160FF2" w:rsidRPr="003671C7">
        <w:rPr>
          <w:rFonts w:eastAsia="ヒラギノ角ゴ Pro W3"/>
          <w:color w:val="000000"/>
          <w:sz w:val="24"/>
          <w:szCs w:val="24"/>
        </w:rPr>
        <w:t>some research suggests that warm</w:t>
      </w:r>
      <w:r w:rsidR="00A21DDE" w:rsidRPr="003671C7">
        <w:rPr>
          <w:rFonts w:eastAsia="ヒラギノ角ゴ Pro W3"/>
          <w:color w:val="000000"/>
          <w:sz w:val="24"/>
          <w:szCs w:val="24"/>
        </w:rPr>
        <w:t>er winters can promote greater storage of carbohydrate reserves through increased photosynthetic activity (</w:t>
      </w:r>
      <w:r w:rsidR="00160FF2" w:rsidRPr="003671C7">
        <w:rPr>
          <w:rFonts w:cs="Times New Roman"/>
          <w:sz w:val="24"/>
          <w:szCs w:val="24"/>
        </w:rPr>
        <w:t xml:space="preserve">Foote and </w:t>
      </w:r>
      <w:proofErr w:type="spellStart"/>
      <w:r w:rsidR="00160FF2" w:rsidRPr="003671C7">
        <w:rPr>
          <w:rFonts w:cs="Times New Roman"/>
          <w:sz w:val="24"/>
          <w:szCs w:val="24"/>
        </w:rPr>
        <w:t>Schaedle</w:t>
      </w:r>
      <w:proofErr w:type="spellEnd"/>
      <w:r w:rsidR="00160FF2" w:rsidRPr="003671C7">
        <w:rPr>
          <w:rFonts w:cs="Times New Roman"/>
          <w:sz w:val="24"/>
          <w:szCs w:val="24"/>
        </w:rPr>
        <w:t xml:space="preserve"> 1976, 1978</w:t>
      </w:r>
      <w:r w:rsidR="00A21DDE" w:rsidRPr="003671C7">
        <w:rPr>
          <w:rFonts w:eastAsia="ヒラギノ角ゴ Pro W3"/>
          <w:color w:val="000000"/>
          <w:sz w:val="24"/>
          <w:szCs w:val="24"/>
        </w:rPr>
        <w:t xml:space="preserve">), thus potentially increasing post-fire </w:t>
      </w:r>
      <w:r w:rsidR="006B2B96" w:rsidRPr="003671C7">
        <w:rPr>
          <w:rFonts w:eastAsia="ヒラギノ角ゴ Pro W3"/>
          <w:color w:val="000000"/>
          <w:sz w:val="24"/>
          <w:szCs w:val="24"/>
        </w:rPr>
        <w:t>regeneration</w:t>
      </w:r>
      <w:r w:rsidR="00A21DDE" w:rsidRPr="003671C7">
        <w:rPr>
          <w:rFonts w:eastAsia="ヒラギノ角ゴ Pro W3"/>
          <w:color w:val="000000"/>
          <w:sz w:val="24"/>
          <w:szCs w:val="24"/>
        </w:rPr>
        <w:t xml:space="preserve"> potential.  </w:t>
      </w:r>
      <w:r w:rsidR="00043736" w:rsidRPr="003671C7">
        <w:rPr>
          <w:rFonts w:eastAsia="ヒラギノ角ゴ Pro W3"/>
          <w:color w:val="000000"/>
          <w:sz w:val="24"/>
          <w:szCs w:val="24"/>
        </w:rPr>
        <w:t xml:space="preserve">The influence of precipitation seasonality on post-fire aspen density is likely due to the timing of moisture availability relative to the ability of a surviving aspen clone to </w:t>
      </w:r>
      <w:r w:rsidR="00FD388F" w:rsidRPr="003671C7">
        <w:rPr>
          <w:rFonts w:eastAsia="ヒラギノ角ゴ Pro W3"/>
          <w:color w:val="000000"/>
          <w:sz w:val="24"/>
          <w:szCs w:val="24"/>
        </w:rPr>
        <w:t xml:space="preserve">reproduce </w:t>
      </w:r>
      <w:proofErr w:type="spellStart"/>
      <w:r w:rsidR="00FD388F" w:rsidRPr="003671C7">
        <w:rPr>
          <w:rFonts w:eastAsia="ヒラギノ角ゴ Pro W3"/>
          <w:color w:val="000000"/>
          <w:sz w:val="24"/>
          <w:szCs w:val="24"/>
        </w:rPr>
        <w:t>vegetatively</w:t>
      </w:r>
      <w:proofErr w:type="spellEnd"/>
      <w:r w:rsidR="00FD388F" w:rsidRPr="003671C7">
        <w:rPr>
          <w:rFonts w:eastAsia="ヒラギノ角ゴ Pro W3"/>
          <w:color w:val="000000"/>
          <w:sz w:val="24"/>
          <w:szCs w:val="24"/>
        </w:rPr>
        <w:t xml:space="preserve"> (or for seedlings to successfully germinate). </w:t>
      </w:r>
      <w:r w:rsidR="00043736" w:rsidRPr="003671C7">
        <w:rPr>
          <w:sz w:val="24"/>
          <w:szCs w:val="24"/>
        </w:rPr>
        <w:t>Aspen is not drought-tolerant (</w:t>
      </w:r>
      <w:proofErr w:type="spellStart"/>
      <w:r w:rsidR="00043736" w:rsidRPr="003671C7">
        <w:rPr>
          <w:sz w:val="24"/>
          <w:szCs w:val="24"/>
        </w:rPr>
        <w:t>Lieffers</w:t>
      </w:r>
      <w:proofErr w:type="spellEnd"/>
      <w:r w:rsidR="00043736" w:rsidRPr="003671C7">
        <w:rPr>
          <w:sz w:val="24"/>
          <w:szCs w:val="24"/>
        </w:rPr>
        <w:t xml:space="preserve"> et al. 2001) and relies on adequate soil moisture to remain productive throughout the growing season.</w:t>
      </w:r>
      <w:r w:rsidR="00FD388F" w:rsidRPr="003671C7">
        <w:rPr>
          <w:sz w:val="24"/>
          <w:szCs w:val="24"/>
        </w:rPr>
        <w:t xml:space="preserve"> </w:t>
      </w:r>
      <w:r w:rsidR="00043736" w:rsidRPr="003671C7">
        <w:rPr>
          <w:sz w:val="24"/>
          <w:szCs w:val="24"/>
        </w:rPr>
        <w:t>W</w:t>
      </w:r>
      <w:r w:rsidR="00043736" w:rsidRPr="003671C7">
        <w:rPr>
          <w:rFonts w:eastAsia="ヒラギノ角ゴ Pro W3"/>
          <w:color w:val="000000"/>
          <w:sz w:val="24"/>
          <w:szCs w:val="24"/>
        </w:rPr>
        <w:t xml:space="preserve">inter snowpack provides soil </w:t>
      </w:r>
      <w:r w:rsidR="00043736" w:rsidRPr="003671C7">
        <w:rPr>
          <w:sz w:val="24"/>
          <w:szCs w:val="24"/>
        </w:rPr>
        <w:t>moisture subsidies</w:t>
      </w:r>
      <w:r w:rsidR="00734434" w:rsidRPr="003671C7">
        <w:rPr>
          <w:sz w:val="24"/>
          <w:szCs w:val="24"/>
        </w:rPr>
        <w:t xml:space="preserve"> </w:t>
      </w:r>
      <w:r w:rsidR="00B85AF9" w:rsidRPr="003671C7">
        <w:rPr>
          <w:sz w:val="24"/>
          <w:szCs w:val="24"/>
        </w:rPr>
        <w:t xml:space="preserve">that may </w:t>
      </w:r>
      <w:r w:rsidR="00734434" w:rsidRPr="003671C7">
        <w:rPr>
          <w:sz w:val="24"/>
          <w:szCs w:val="24"/>
        </w:rPr>
        <w:t>be essential to aspen productivity and survival in semi-arid or seasonally-arid ecosystems</w:t>
      </w:r>
      <w:r w:rsidR="00B85AF9" w:rsidRPr="003671C7">
        <w:rPr>
          <w:sz w:val="24"/>
          <w:szCs w:val="24"/>
        </w:rPr>
        <w:t xml:space="preserve"> (</w:t>
      </w:r>
      <w:proofErr w:type="spellStart"/>
      <w:r w:rsidR="00B85AF9" w:rsidRPr="003671C7">
        <w:rPr>
          <w:sz w:val="24"/>
          <w:szCs w:val="24"/>
        </w:rPr>
        <w:t>Oberbauer</w:t>
      </w:r>
      <w:proofErr w:type="spellEnd"/>
      <w:r w:rsidR="00B85AF9" w:rsidRPr="003671C7">
        <w:rPr>
          <w:sz w:val="24"/>
          <w:szCs w:val="24"/>
        </w:rPr>
        <w:t xml:space="preserve"> and Billings 1981, </w:t>
      </w:r>
      <w:proofErr w:type="spellStart"/>
      <w:r w:rsidR="00B85AF9" w:rsidRPr="003671C7">
        <w:rPr>
          <w:sz w:val="24"/>
          <w:szCs w:val="24"/>
        </w:rPr>
        <w:t>Seyfried</w:t>
      </w:r>
      <w:proofErr w:type="spellEnd"/>
      <w:r w:rsidR="00B85AF9" w:rsidRPr="003671C7">
        <w:rPr>
          <w:sz w:val="24"/>
          <w:szCs w:val="24"/>
        </w:rPr>
        <w:t xml:space="preserve"> et al. 2009)</w:t>
      </w:r>
      <w:r w:rsidR="00B14AAD" w:rsidRPr="003671C7">
        <w:rPr>
          <w:sz w:val="24"/>
          <w:szCs w:val="24"/>
        </w:rPr>
        <w:t>.  Mor</w:t>
      </w:r>
      <w:r w:rsidR="00B85AF9" w:rsidRPr="003671C7">
        <w:rPr>
          <w:sz w:val="24"/>
          <w:szCs w:val="24"/>
        </w:rPr>
        <w:t>e</w:t>
      </w:r>
      <w:r w:rsidR="00B14AAD" w:rsidRPr="003671C7">
        <w:rPr>
          <w:sz w:val="24"/>
          <w:szCs w:val="24"/>
        </w:rPr>
        <w:t>o</w:t>
      </w:r>
      <w:r w:rsidR="00B85AF9" w:rsidRPr="003671C7">
        <w:rPr>
          <w:sz w:val="24"/>
          <w:szCs w:val="24"/>
        </w:rPr>
        <w:t xml:space="preserve">ver, </w:t>
      </w:r>
      <w:r w:rsidR="00B14AAD" w:rsidRPr="003671C7">
        <w:rPr>
          <w:sz w:val="24"/>
          <w:szCs w:val="24"/>
        </w:rPr>
        <w:t>if mo</w:t>
      </w:r>
      <w:r w:rsidR="00A420F2" w:rsidRPr="003671C7">
        <w:rPr>
          <w:sz w:val="24"/>
          <w:szCs w:val="24"/>
        </w:rPr>
        <w:t>re</w:t>
      </w:r>
      <w:r w:rsidR="00B14AAD" w:rsidRPr="003671C7">
        <w:rPr>
          <w:sz w:val="24"/>
          <w:szCs w:val="24"/>
        </w:rPr>
        <w:t xml:space="preserve"> of the post-fire precipitation </w:t>
      </w:r>
      <w:r w:rsidR="00A420F2" w:rsidRPr="003671C7">
        <w:rPr>
          <w:sz w:val="24"/>
          <w:szCs w:val="24"/>
        </w:rPr>
        <w:t>arrives during winter than in</w:t>
      </w:r>
      <w:r w:rsidR="00B14AAD" w:rsidRPr="003671C7">
        <w:rPr>
          <w:sz w:val="24"/>
          <w:szCs w:val="24"/>
        </w:rPr>
        <w:t xml:space="preserve"> </w:t>
      </w:r>
      <w:r w:rsidR="00B85AF9" w:rsidRPr="003671C7">
        <w:rPr>
          <w:sz w:val="24"/>
          <w:szCs w:val="24"/>
        </w:rPr>
        <w:t>the growing season</w:t>
      </w:r>
      <w:r w:rsidR="00B14AAD" w:rsidRPr="003671C7">
        <w:rPr>
          <w:sz w:val="24"/>
          <w:szCs w:val="24"/>
        </w:rPr>
        <w:t xml:space="preserve">, this </w:t>
      </w:r>
      <w:r w:rsidR="00E05249" w:rsidRPr="003671C7">
        <w:rPr>
          <w:sz w:val="24"/>
          <w:szCs w:val="24"/>
        </w:rPr>
        <w:t>c</w:t>
      </w:r>
      <w:r w:rsidR="00B14AAD" w:rsidRPr="003671C7">
        <w:rPr>
          <w:sz w:val="24"/>
          <w:szCs w:val="24"/>
        </w:rPr>
        <w:t xml:space="preserve">ould </w:t>
      </w:r>
      <w:r w:rsidR="00FD388F" w:rsidRPr="003671C7">
        <w:rPr>
          <w:sz w:val="24"/>
          <w:szCs w:val="24"/>
        </w:rPr>
        <w:t xml:space="preserve">provide an advantage over </w:t>
      </w:r>
      <w:r w:rsidR="00B85AF9" w:rsidRPr="003671C7">
        <w:rPr>
          <w:sz w:val="24"/>
          <w:szCs w:val="24"/>
        </w:rPr>
        <w:t xml:space="preserve">herbaceous </w:t>
      </w:r>
      <w:r w:rsidR="00501B27" w:rsidRPr="003671C7">
        <w:rPr>
          <w:sz w:val="24"/>
          <w:szCs w:val="24"/>
        </w:rPr>
        <w:t xml:space="preserve">or </w:t>
      </w:r>
      <w:r w:rsidR="00B85AF9" w:rsidRPr="003671C7">
        <w:rPr>
          <w:sz w:val="24"/>
          <w:szCs w:val="24"/>
        </w:rPr>
        <w:t xml:space="preserve">shrub </w:t>
      </w:r>
      <w:r w:rsidR="00FD388F" w:rsidRPr="003671C7">
        <w:rPr>
          <w:sz w:val="24"/>
          <w:szCs w:val="24"/>
        </w:rPr>
        <w:t>species</w:t>
      </w:r>
      <w:r w:rsidR="00B85AF9" w:rsidRPr="003671C7">
        <w:rPr>
          <w:sz w:val="24"/>
          <w:szCs w:val="24"/>
        </w:rPr>
        <w:t xml:space="preserve"> </w:t>
      </w:r>
      <w:r w:rsidR="00B14AAD" w:rsidRPr="003671C7">
        <w:rPr>
          <w:sz w:val="24"/>
          <w:szCs w:val="24"/>
        </w:rPr>
        <w:t>that depend on growing season moisture availability</w:t>
      </w:r>
      <w:r w:rsidR="00B85AF9" w:rsidRPr="003671C7">
        <w:rPr>
          <w:sz w:val="24"/>
          <w:szCs w:val="24"/>
        </w:rPr>
        <w:t xml:space="preserve">; a dynamic </w:t>
      </w:r>
      <w:r w:rsidR="002920B7" w:rsidRPr="003671C7">
        <w:rPr>
          <w:sz w:val="24"/>
          <w:szCs w:val="24"/>
        </w:rPr>
        <w:t xml:space="preserve">that is also suggested </w:t>
      </w:r>
      <w:r w:rsidR="00B85AF9" w:rsidRPr="003671C7">
        <w:rPr>
          <w:sz w:val="24"/>
          <w:szCs w:val="24"/>
        </w:rPr>
        <w:t>by the negative relationship between aspen density and s</w:t>
      </w:r>
      <w:r w:rsidR="00A21DDE" w:rsidRPr="003671C7">
        <w:rPr>
          <w:sz w:val="24"/>
          <w:szCs w:val="24"/>
        </w:rPr>
        <w:t>hrub cover in our</w:t>
      </w:r>
      <w:r w:rsidR="00B85AF9" w:rsidRPr="003671C7">
        <w:rPr>
          <w:sz w:val="24"/>
          <w:szCs w:val="24"/>
        </w:rPr>
        <w:t xml:space="preserve"> final models.  </w:t>
      </w:r>
      <w:r w:rsidR="00E05249" w:rsidRPr="003671C7">
        <w:rPr>
          <w:sz w:val="24"/>
          <w:szCs w:val="24"/>
        </w:rPr>
        <w:t xml:space="preserve">However, </w:t>
      </w:r>
      <w:r w:rsidR="00501B27" w:rsidRPr="003671C7">
        <w:rPr>
          <w:sz w:val="24"/>
          <w:szCs w:val="24"/>
        </w:rPr>
        <w:t xml:space="preserve">few studies have examined the effects of shrub competition on aspen regeneration </w:t>
      </w:r>
      <w:r w:rsidR="00FD388F" w:rsidRPr="003671C7">
        <w:rPr>
          <w:sz w:val="24"/>
          <w:szCs w:val="24"/>
        </w:rPr>
        <w:t xml:space="preserve">in the western U.S. </w:t>
      </w:r>
      <w:r w:rsidR="00E06744" w:rsidRPr="003671C7">
        <w:rPr>
          <w:rFonts w:cs="AdvP7627"/>
          <w:color w:val="231F20"/>
          <w:sz w:val="24"/>
          <w:szCs w:val="24"/>
        </w:rPr>
        <w:t>(</w:t>
      </w:r>
      <w:r w:rsidR="00501B27" w:rsidRPr="003671C7">
        <w:rPr>
          <w:rFonts w:cs="AdvP7627"/>
          <w:color w:val="231F20"/>
          <w:sz w:val="24"/>
          <w:szCs w:val="24"/>
        </w:rPr>
        <w:t xml:space="preserve">e.g., </w:t>
      </w:r>
      <w:r w:rsidR="00E06744" w:rsidRPr="003671C7">
        <w:rPr>
          <w:rFonts w:cs="AdvP7627"/>
          <w:color w:val="231F20"/>
          <w:sz w:val="24"/>
          <w:szCs w:val="24"/>
        </w:rPr>
        <w:t>Harvey et al. 2016)</w:t>
      </w:r>
      <w:r w:rsidR="00B14AAD" w:rsidRPr="003671C7">
        <w:rPr>
          <w:rFonts w:cs="AdvP7627"/>
          <w:color w:val="231F20"/>
          <w:sz w:val="24"/>
          <w:szCs w:val="24"/>
        </w:rPr>
        <w:t xml:space="preserve">.  </w:t>
      </w:r>
      <w:r w:rsidR="00E05249" w:rsidRPr="003671C7">
        <w:rPr>
          <w:rFonts w:cs="AdvP7627"/>
          <w:color w:val="231F20"/>
          <w:sz w:val="24"/>
          <w:szCs w:val="24"/>
        </w:rPr>
        <w:t>O</w:t>
      </w:r>
      <w:r w:rsidR="00E06744" w:rsidRPr="003671C7">
        <w:rPr>
          <w:rFonts w:cs="AdvP7627"/>
          <w:color w:val="231F20"/>
          <w:sz w:val="24"/>
          <w:szCs w:val="24"/>
        </w:rPr>
        <w:t xml:space="preserve">ur models also indicate that </w:t>
      </w:r>
      <w:r w:rsidR="00E06744" w:rsidRPr="003671C7">
        <w:rPr>
          <w:rFonts w:eastAsia="ヒラギノ角ゴ Pro W3"/>
          <w:color w:val="000000"/>
          <w:sz w:val="24"/>
          <w:szCs w:val="24"/>
        </w:rPr>
        <w:t xml:space="preserve">post-fire </w:t>
      </w:r>
      <w:r w:rsidR="00B14AAD" w:rsidRPr="003671C7">
        <w:rPr>
          <w:rFonts w:eastAsia="ヒラギノ角ゴ Pro W3"/>
          <w:color w:val="000000"/>
          <w:sz w:val="24"/>
          <w:szCs w:val="24"/>
        </w:rPr>
        <w:t xml:space="preserve">aspen </w:t>
      </w:r>
      <w:r w:rsidR="00E06744" w:rsidRPr="003671C7">
        <w:rPr>
          <w:rFonts w:eastAsia="ヒラギノ角ゴ Pro W3"/>
          <w:color w:val="000000"/>
          <w:sz w:val="24"/>
          <w:szCs w:val="24"/>
        </w:rPr>
        <w:t xml:space="preserve">density is positively correlated with </w:t>
      </w:r>
      <w:r w:rsidR="00B14AAD" w:rsidRPr="003671C7">
        <w:rPr>
          <w:rFonts w:eastAsia="ヒラギノ角ゴ Pro W3"/>
          <w:color w:val="000000"/>
          <w:sz w:val="24"/>
          <w:szCs w:val="24"/>
        </w:rPr>
        <w:t>higher heat loads</w:t>
      </w:r>
      <w:r w:rsidR="006B2B96" w:rsidRPr="003671C7">
        <w:rPr>
          <w:rFonts w:eastAsia="ヒラギノ角ゴ Pro W3"/>
          <w:color w:val="000000"/>
          <w:sz w:val="24"/>
          <w:szCs w:val="24"/>
        </w:rPr>
        <w:t>, representing locations of higher</w:t>
      </w:r>
      <w:r w:rsidR="00B14AAD" w:rsidRPr="003671C7">
        <w:rPr>
          <w:rFonts w:eastAsia="ヒラギノ角ゴ Pro W3"/>
          <w:color w:val="000000"/>
          <w:sz w:val="24"/>
          <w:szCs w:val="24"/>
        </w:rPr>
        <w:t xml:space="preserve"> </w:t>
      </w:r>
      <w:r w:rsidR="006B2B96" w:rsidRPr="003671C7">
        <w:rPr>
          <w:rFonts w:eastAsia="ヒラギノ角ゴ Pro W3"/>
          <w:color w:val="000000"/>
          <w:sz w:val="24"/>
          <w:szCs w:val="24"/>
        </w:rPr>
        <w:t xml:space="preserve">incident solar radiation that </w:t>
      </w:r>
      <w:r w:rsidR="00B14AAD" w:rsidRPr="003671C7">
        <w:rPr>
          <w:rFonts w:eastAsia="ヒラギノ角ゴ Pro W3"/>
          <w:color w:val="000000"/>
          <w:sz w:val="24"/>
          <w:szCs w:val="24"/>
        </w:rPr>
        <w:t xml:space="preserve">generally </w:t>
      </w:r>
      <w:r w:rsidR="00FD388F" w:rsidRPr="003671C7">
        <w:rPr>
          <w:rFonts w:eastAsia="ヒラギノ角ゴ Pro W3"/>
          <w:color w:val="000000"/>
          <w:sz w:val="24"/>
          <w:szCs w:val="24"/>
        </w:rPr>
        <w:t xml:space="preserve">have </w:t>
      </w:r>
      <w:r w:rsidR="00B14AAD" w:rsidRPr="003671C7">
        <w:rPr>
          <w:rFonts w:eastAsia="ヒラギノ角ゴ Pro W3"/>
          <w:color w:val="000000"/>
          <w:sz w:val="24"/>
          <w:szCs w:val="24"/>
        </w:rPr>
        <w:t xml:space="preserve">drier and warmer </w:t>
      </w:r>
      <w:r w:rsidR="006B2B96" w:rsidRPr="003671C7">
        <w:rPr>
          <w:rFonts w:eastAsia="ヒラギノ角ゴ Pro W3"/>
          <w:color w:val="000000"/>
          <w:sz w:val="24"/>
          <w:szCs w:val="24"/>
        </w:rPr>
        <w:t xml:space="preserve">growing </w:t>
      </w:r>
      <w:r w:rsidR="00B14AAD" w:rsidRPr="003671C7">
        <w:rPr>
          <w:rFonts w:eastAsia="ヒラギノ角ゴ Pro W3"/>
          <w:color w:val="000000"/>
          <w:sz w:val="24"/>
          <w:szCs w:val="24"/>
        </w:rPr>
        <w:t>conditions</w:t>
      </w:r>
      <w:r w:rsidR="006B2B96" w:rsidRPr="003671C7">
        <w:rPr>
          <w:rFonts w:eastAsia="ヒラギノ角ゴ Pro W3"/>
          <w:color w:val="000000"/>
          <w:sz w:val="24"/>
          <w:szCs w:val="24"/>
        </w:rPr>
        <w:t xml:space="preserve">.  </w:t>
      </w:r>
      <w:r w:rsidR="00FD388F" w:rsidRPr="003671C7">
        <w:rPr>
          <w:rFonts w:eastAsia="ヒラギノ角ゴ Pro W3"/>
          <w:color w:val="000000"/>
          <w:sz w:val="24"/>
          <w:szCs w:val="24"/>
        </w:rPr>
        <w:t xml:space="preserve">Other studies have found </w:t>
      </w:r>
      <w:r w:rsidR="00A420F2" w:rsidRPr="003671C7">
        <w:rPr>
          <w:rFonts w:eastAsia="ヒラギノ角ゴ Pro W3"/>
          <w:color w:val="000000"/>
          <w:sz w:val="24"/>
          <w:szCs w:val="24"/>
        </w:rPr>
        <w:t>great</w:t>
      </w:r>
      <w:r w:rsidR="00FD388F" w:rsidRPr="003671C7">
        <w:rPr>
          <w:rFonts w:eastAsia="ヒラギノ角ゴ Pro W3"/>
          <w:color w:val="000000"/>
          <w:sz w:val="24"/>
          <w:szCs w:val="24"/>
        </w:rPr>
        <w:t xml:space="preserve">er aspen regeneration on southerly slopes following fire (Turner et al. 2003, Harvey et al. 2016), potentially because these areas are </w:t>
      </w:r>
      <w:r w:rsidR="006B2B96" w:rsidRPr="003671C7">
        <w:rPr>
          <w:rFonts w:eastAsia="ヒラギノ角ゴ Pro W3"/>
          <w:color w:val="000000"/>
          <w:sz w:val="24"/>
          <w:szCs w:val="24"/>
        </w:rPr>
        <w:t xml:space="preserve">less suitable to </w:t>
      </w:r>
      <w:r w:rsidR="00FD388F" w:rsidRPr="003671C7">
        <w:rPr>
          <w:rFonts w:eastAsia="ヒラギノ角ゴ Pro W3"/>
          <w:color w:val="000000"/>
          <w:sz w:val="24"/>
          <w:szCs w:val="24"/>
        </w:rPr>
        <w:t xml:space="preserve">some </w:t>
      </w:r>
      <w:r w:rsidR="006B2B96" w:rsidRPr="003671C7">
        <w:rPr>
          <w:rFonts w:eastAsia="ヒラギノ角ゴ Pro W3"/>
          <w:color w:val="000000"/>
          <w:sz w:val="24"/>
          <w:szCs w:val="24"/>
        </w:rPr>
        <w:t>conifer competitors</w:t>
      </w:r>
      <w:r w:rsidR="00B14AAD" w:rsidRPr="003671C7">
        <w:rPr>
          <w:rFonts w:eastAsia="ヒラギノ角ゴ Pro W3"/>
          <w:color w:val="000000"/>
          <w:sz w:val="24"/>
          <w:szCs w:val="24"/>
        </w:rPr>
        <w:t>.</w:t>
      </w:r>
      <w:r w:rsidR="006B2B96" w:rsidRPr="003671C7">
        <w:rPr>
          <w:rFonts w:eastAsia="ヒラギノ角ゴ Pro W3"/>
          <w:color w:val="000000"/>
          <w:sz w:val="24"/>
          <w:szCs w:val="24"/>
        </w:rPr>
        <w:t xml:space="preserve">  Finally, </w:t>
      </w:r>
      <w:r w:rsidR="00A21DDE" w:rsidRPr="003671C7">
        <w:rPr>
          <w:rFonts w:eastAsia="ヒラギノ角ゴ Pro W3"/>
          <w:color w:val="000000"/>
          <w:sz w:val="24"/>
          <w:szCs w:val="24"/>
        </w:rPr>
        <w:t xml:space="preserve">although the </w:t>
      </w:r>
      <w:r w:rsidR="006817D8" w:rsidRPr="003671C7">
        <w:rPr>
          <w:rFonts w:eastAsia="ヒラギノ角ゴ Pro W3"/>
          <w:color w:val="000000"/>
          <w:sz w:val="24"/>
          <w:szCs w:val="24"/>
        </w:rPr>
        <w:t>effect size</w:t>
      </w:r>
      <w:r w:rsidR="00A21DDE" w:rsidRPr="003671C7">
        <w:rPr>
          <w:rFonts w:eastAsia="ヒラギノ角ゴ Pro W3"/>
          <w:color w:val="000000"/>
          <w:sz w:val="24"/>
          <w:szCs w:val="24"/>
        </w:rPr>
        <w:t xml:space="preserve"> is relatively weak in our model, </w:t>
      </w:r>
      <w:r w:rsidR="006B2B96" w:rsidRPr="003671C7">
        <w:rPr>
          <w:rFonts w:eastAsia="ヒラギノ角ゴ Pro W3"/>
          <w:color w:val="000000"/>
          <w:sz w:val="24"/>
          <w:szCs w:val="24"/>
        </w:rPr>
        <w:t>w</w:t>
      </w:r>
      <w:r w:rsidR="00A21DDE" w:rsidRPr="003671C7">
        <w:rPr>
          <w:rFonts w:eastAsia="ヒラギノ角ゴ Pro W3"/>
          <w:color w:val="000000"/>
          <w:sz w:val="24"/>
          <w:szCs w:val="24"/>
        </w:rPr>
        <w:t>e found that aspen density significantly</w:t>
      </w:r>
      <w:r w:rsidR="006B2B96" w:rsidRPr="003671C7">
        <w:rPr>
          <w:rFonts w:eastAsia="ヒラギノ角ゴ Pro W3"/>
          <w:color w:val="000000"/>
          <w:sz w:val="24"/>
          <w:szCs w:val="24"/>
        </w:rPr>
        <w:t xml:space="preserve"> increased following fire with more severely burned area around each plot, which corresponds to the results of several previous studies (Turner et al. 2003, Wan et al. 2014, </w:t>
      </w:r>
      <w:proofErr w:type="spellStart"/>
      <w:r w:rsidR="006B2B96" w:rsidRPr="003671C7">
        <w:rPr>
          <w:rFonts w:eastAsia="ヒラギノ角ゴ Pro W3"/>
          <w:color w:val="000000"/>
          <w:sz w:val="24"/>
          <w:szCs w:val="24"/>
        </w:rPr>
        <w:t>Krasnow</w:t>
      </w:r>
      <w:proofErr w:type="spellEnd"/>
      <w:r w:rsidR="006B2B96" w:rsidRPr="003671C7">
        <w:rPr>
          <w:rFonts w:eastAsia="ヒラギノ角ゴ Pro W3"/>
          <w:color w:val="000000"/>
          <w:sz w:val="24"/>
          <w:szCs w:val="24"/>
        </w:rPr>
        <w:t xml:space="preserve"> and Stephens 2015, Harvey et al. 2016). Aspen are a fire-adapted species, and their ability to re-sprout following fire gives them a competitive </w:t>
      </w:r>
      <w:r w:rsidR="006B2B96" w:rsidRPr="003671C7">
        <w:rPr>
          <w:rFonts w:eastAsia="ヒラギノ角ゴ Pro W3"/>
          <w:color w:val="000000"/>
          <w:sz w:val="24"/>
          <w:szCs w:val="24"/>
        </w:rPr>
        <w:lastRenderedPageBreak/>
        <w:t xml:space="preserve">advantage over other species. Specifically, </w:t>
      </w:r>
      <w:r w:rsidR="00A1495B" w:rsidRPr="003671C7">
        <w:rPr>
          <w:rFonts w:eastAsia="ヒラギノ角ゴ Pro W3"/>
          <w:color w:val="000000"/>
          <w:sz w:val="24"/>
          <w:szCs w:val="24"/>
        </w:rPr>
        <w:t xml:space="preserve">severe </w:t>
      </w:r>
      <w:r w:rsidR="006B2B96" w:rsidRPr="003671C7">
        <w:rPr>
          <w:rFonts w:eastAsia="ヒラギノ角ゴ Pro W3"/>
          <w:color w:val="000000"/>
          <w:sz w:val="24"/>
          <w:szCs w:val="24"/>
        </w:rPr>
        <w:t>fire decreases inter-specific competition by killing other trees</w:t>
      </w:r>
      <w:r w:rsidR="00A1495B" w:rsidRPr="003671C7">
        <w:rPr>
          <w:rFonts w:eastAsia="ヒラギノ角ゴ Pro W3"/>
          <w:color w:val="000000"/>
          <w:sz w:val="24"/>
          <w:szCs w:val="24"/>
        </w:rPr>
        <w:t xml:space="preserve">, shrubs, and herbaceous vegetation, </w:t>
      </w:r>
      <w:r w:rsidR="006B2B96" w:rsidRPr="003671C7">
        <w:rPr>
          <w:rFonts w:eastAsia="ヒラギノ角ゴ Pro W3"/>
          <w:color w:val="000000"/>
          <w:sz w:val="24"/>
          <w:szCs w:val="24"/>
        </w:rPr>
        <w:t>and also by increasing light availability, thereby creating a favorable environment for aspen sucker growth following fire.</w:t>
      </w:r>
    </w:p>
    <w:p w14:paraId="0492E8E5" w14:textId="77777777" w:rsidR="006B2B96" w:rsidRPr="003671C7" w:rsidRDefault="006B2B96" w:rsidP="003671C7">
      <w:pPr>
        <w:tabs>
          <w:tab w:val="left" w:pos="360"/>
          <w:tab w:val="left" w:pos="432"/>
        </w:tabs>
        <w:spacing w:line="240" w:lineRule="auto"/>
        <w:contextualSpacing/>
        <w:rPr>
          <w:rFonts w:eastAsia="ヒラギノ角ゴ Pro W3"/>
          <w:color w:val="000000"/>
          <w:sz w:val="24"/>
          <w:szCs w:val="24"/>
        </w:rPr>
      </w:pPr>
    </w:p>
    <w:p w14:paraId="7B541AE0" w14:textId="77777777" w:rsidR="007111E2" w:rsidRPr="003E1B7D" w:rsidRDefault="007111E2" w:rsidP="007111E2">
      <w:pPr>
        <w:tabs>
          <w:tab w:val="left" w:pos="360"/>
          <w:tab w:val="left" w:pos="432"/>
        </w:tabs>
        <w:contextualSpacing/>
        <w:rPr>
          <w:rFonts w:eastAsia="ヒラギノ角ゴ Pro W3"/>
          <w:i/>
          <w:color w:val="000000"/>
          <w:sz w:val="24"/>
          <w:szCs w:val="24"/>
        </w:rPr>
      </w:pPr>
      <w:r w:rsidRPr="003E1B7D">
        <w:rPr>
          <w:rFonts w:eastAsia="ヒラギノ角ゴ Pro W3"/>
          <w:i/>
          <w:color w:val="000000"/>
          <w:sz w:val="24"/>
          <w:szCs w:val="24"/>
        </w:rPr>
        <w:t>7.3 Forecast aspen distributions</w:t>
      </w:r>
    </w:p>
    <w:p w14:paraId="2862B8D1" w14:textId="718C12BB" w:rsidR="00752645" w:rsidRDefault="007111E2" w:rsidP="007111E2">
      <w:pPr>
        <w:tabs>
          <w:tab w:val="left" w:pos="360"/>
          <w:tab w:val="left" w:pos="432"/>
        </w:tabs>
        <w:contextualSpacing/>
        <w:rPr>
          <w:ins w:id="469" w:author="Alec Kretchun" w:date="2017-04-05T11:22:00Z"/>
          <w:rFonts w:eastAsia="ヒラギノ角ゴ Pro W3"/>
          <w:color w:val="000000"/>
          <w:sz w:val="24"/>
          <w:szCs w:val="24"/>
        </w:rPr>
      </w:pPr>
      <w:commentRangeStart w:id="470"/>
      <w:r>
        <w:rPr>
          <w:rFonts w:eastAsia="ヒラギノ角ゴ Pro W3"/>
          <w:color w:val="000000"/>
          <w:sz w:val="24"/>
          <w:szCs w:val="24"/>
        </w:rPr>
        <w:t xml:space="preserve">Our results indicate that under future climate scenarios, occasional establishment can create aspen patches that persist for long periods within or next to snowbanks.  </w:t>
      </w:r>
      <w:del w:id="471" w:author="Alec Kretchun" w:date="2017-04-05T11:21:00Z">
        <w:r w:rsidDel="00752645">
          <w:rPr>
            <w:rFonts w:eastAsia="ヒラギノ角ゴ Pro W3"/>
            <w:color w:val="000000"/>
            <w:sz w:val="24"/>
            <w:szCs w:val="24"/>
          </w:rPr>
          <w:delText>However,</w:delText>
        </w:r>
      </w:del>
      <w:ins w:id="472" w:author="Alec Kretchun" w:date="2017-04-05T11:21:00Z">
        <w:r w:rsidR="00752645">
          <w:rPr>
            <w:rFonts w:eastAsia="ヒラギノ角ゴ Pro W3"/>
            <w:color w:val="000000"/>
            <w:sz w:val="24"/>
            <w:szCs w:val="24"/>
          </w:rPr>
          <w:t>This trend is climate-specific however;</w:t>
        </w:r>
      </w:ins>
      <w:r>
        <w:rPr>
          <w:rFonts w:eastAsia="ヒラギノ角ゴ Pro W3"/>
          <w:color w:val="000000"/>
          <w:sz w:val="24"/>
          <w:szCs w:val="24"/>
        </w:rPr>
        <w:t xml:space="preserve"> aspen regeneration </w:t>
      </w:r>
      <w:del w:id="473" w:author="Alec Kretchun" w:date="2017-04-05T11:19:00Z">
        <w:r w:rsidDel="00752645">
          <w:rPr>
            <w:rFonts w:eastAsia="ヒラギノ角ゴ Pro W3"/>
            <w:color w:val="000000"/>
            <w:sz w:val="24"/>
            <w:szCs w:val="24"/>
          </w:rPr>
          <w:delText xml:space="preserve">and </w:delText>
        </w:r>
        <w:commentRangeStart w:id="474"/>
        <w:r w:rsidDel="00752645">
          <w:rPr>
            <w:rFonts w:eastAsia="ヒラギノ角ゴ Pro W3"/>
            <w:color w:val="000000"/>
            <w:sz w:val="24"/>
            <w:szCs w:val="24"/>
          </w:rPr>
          <w:delText xml:space="preserve">mortality </w:delText>
        </w:r>
      </w:del>
      <w:r>
        <w:rPr>
          <w:rFonts w:eastAsia="ヒラギノ角ゴ Pro W3"/>
          <w:color w:val="000000"/>
          <w:sz w:val="24"/>
          <w:szCs w:val="24"/>
        </w:rPr>
        <w:t xml:space="preserve">becomes more infrequent </w:t>
      </w:r>
      <w:commentRangeEnd w:id="474"/>
      <w:r w:rsidR="00A34A5F">
        <w:rPr>
          <w:rStyle w:val="CommentReference"/>
        </w:rPr>
        <w:commentReference w:id="474"/>
      </w:r>
      <w:r>
        <w:rPr>
          <w:rFonts w:eastAsia="ヒラギノ角ゴ Pro W3"/>
          <w:color w:val="000000"/>
          <w:sz w:val="24"/>
          <w:szCs w:val="24"/>
        </w:rPr>
        <w:t>under the high emissions climate scenarios</w:t>
      </w:r>
      <w:ins w:id="475" w:author="Alec Kretchun" w:date="2017-04-05T11:20:00Z">
        <w:r w:rsidR="00752645">
          <w:rPr>
            <w:rFonts w:eastAsia="ヒラギノ角ゴ Pro W3"/>
            <w:color w:val="000000"/>
            <w:sz w:val="24"/>
            <w:szCs w:val="24"/>
          </w:rPr>
          <w:t>, while climate-related mortality events increase</w:t>
        </w:r>
      </w:ins>
      <w:ins w:id="476" w:author="Alec Kretchun" w:date="2017-04-05T11:22:00Z">
        <w:r w:rsidR="00752645">
          <w:rPr>
            <w:rFonts w:eastAsia="ヒラギノ角ゴ Pro W3"/>
            <w:color w:val="000000"/>
            <w:sz w:val="24"/>
            <w:szCs w:val="24"/>
          </w:rPr>
          <w:t>,</w:t>
        </w:r>
      </w:ins>
      <w:ins w:id="477" w:author="Alec Kretchun" w:date="2017-04-05T11:21:00Z">
        <w:r w:rsidR="00752645">
          <w:rPr>
            <w:rFonts w:eastAsia="ヒラギノ角ゴ Pro W3"/>
            <w:color w:val="000000"/>
            <w:sz w:val="24"/>
            <w:szCs w:val="24"/>
          </w:rPr>
          <w:t xml:space="preserve"> resulting in lower overall area occupied by aspen</w:t>
        </w:r>
      </w:ins>
      <w:r>
        <w:rPr>
          <w:rFonts w:eastAsia="ヒラギノ角ゴ Pro W3"/>
          <w:color w:val="000000"/>
          <w:sz w:val="24"/>
          <w:szCs w:val="24"/>
        </w:rPr>
        <w:t xml:space="preserve">.  In general, a long-term biomass decline is evident, dictated by the balance between regeneration and mortality. </w:t>
      </w:r>
      <w:ins w:id="478" w:author="Alec Kretchun" w:date="2017-04-05T11:23:00Z">
        <w:r w:rsidR="00752645">
          <w:rPr>
            <w:rFonts w:eastAsia="ヒラギノ角ゴ Pro W3"/>
            <w:color w:val="000000"/>
            <w:sz w:val="24"/>
            <w:szCs w:val="24"/>
          </w:rPr>
          <w:t xml:space="preserve">This balance is particularly important for sites within or adjacent to our modeled snowbanks. Though neither establishment nor mortality are always highest in the snowbanks, the relative balance between </w:t>
        </w:r>
      </w:ins>
      <w:ins w:id="479" w:author="Alec Kretchun" w:date="2017-04-05T11:31:00Z">
        <w:r w:rsidR="00752645">
          <w:rPr>
            <w:rFonts w:eastAsia="ヒラギノ角ゴ Pro W3"/>
            <w:color w:val="000000"/>
            <w:sz w:val="24"/>
            <w:szCs w:val="24"/>
          </w:rPr>
          <w:t>these two factors</w:t>
        </w:r>
      </w:ins>
      <w:ins w:id="480" w:author="Alec Kretchun" w:date="2017-04-05T11:23:00Z">
        <w:r w:rsidR="00752645">
          <w:rPr>
            <w:rFonts w:eastAsia="ヒラギノ角ゴ Pro W3"/>
            <w:color w:val="000000"/>
            <w:sz w:val="24"/>
            <w:szCs w:val="24"/>
          </w:rPr>
          <w:t xml:space="preserve"> results in more long term persistence </w:t>
        </w:r>
      </w:ins>
      <w:ins w:id="481" w:author="Alec Kretchun" w:date="2017-04-05T11:31:00Z">
        <w:r w:rsidR="00752645">
          <w:rPr>
            <w:rFonts w:eastAsia="ヒラギノ角ゴ Pro W3"/>
            <w:color w:val="000000"/>
            <w:sz w:val="24"/>
            <w:szCs w:val="24"/>
          </w:rPr>
          <w:t xml:space="preserve">on sites in or near the snowbanks. Mortality within these sites is a combination of climate-induced stress as well as age-related senescence, but infrequent establishment events are </w:t>
        </w:r>
      </w:ins>
      <w:ins w:id="482" w:author="Alec Kretchun" w:date="2017-04-05T11:32:00Z">
        <w:r w:rsidR="00752645">
          <w:rPr>
            <w:rFonts w:eastAsia="ヒラギノ角ゴ Pro W3"/>
            <w:color w:val="000000"/>
            <w:sz w:val="24"/>
            <w:szCs w:val="24"/>
          </w:rPr>
          <w:t xml:space="preserve">sufficient to </w:t>
        </w:r>
        <w:r w:rsidR="00B07E62">
          <w:rPr>
            <w:rFonts w:eastAsia="ヒラギノ角ゴ Pro W3"/>
            <w:color w:val="000000"/>
            <w:sz w:val="24"/>
            <w:szCs w:val="24"/>
          </w:rPr>
          <w:t xml:space="preserve">keep aspen on many sites for the duration of the simulations. </w:t>
        </w:r>
      </w:ins>
      <w:r>
        <w:rPr>
          <w:rFonts w:eastAsia="ヒラギノ角ゴ Pro W3"/>
          <w:color w:val="000000"/>
          <w:sz w:val="24"/>
          <w:szCs w:val="24"/>
        </w:rPr>
        <w:t xml:space="preserve"> </w:t>
      </w:r>
      <w:ins w:id="483" w:author="Alec Kretchun" w:date="2017-04-05T11:33:00Z">
        <w:r w:rsidR="00B07E62">
          <w:rPr>
            <w:rFonts w:eastAsia="ヒラギノ角ゴ Pro W3"/>
            <w:color w:val="000000"/>
            <w:sz w:val="24"/>
            <w:szCs w:val="24"/>
          </w:rPr>
          <w:t xml:space="preserve">This pattern is seen most evidently in the central eastern </w:t>
        </w:r>
        <w:bookmarkStart w:id="484" w:name="_GoBack"/>
        <w:bookmarkEnd w:id="484"/>
        <w:r w:rsidR="00B07E62">
          <w:rPr>
            <w:rFonts w:eastAsia="ヒラギノ角ゴ Pro W3"/>
            <w:color w:val="000000"/>
            <w:sz w:val="24"/>
            <w:szCs w:val="24"/>
          </w:rPr>
          <w:t>portion of the study area, where even in high emissions climate, aspen stands are resilient to the extirpation seen in more southerly sites.</w:t>
        </w:r>
      </w:ins>
    </w:p>
    <w:p w14:paraId="633DDE10" w14:textId="77777777" w:rsidR="00752645" w:rsidRDefault="00752645" w:rsidP="007111E2">
      <w:pPr>
        <w:tabs>
          <w:tab w:val="left" w:pos="360"/>
          <w:tab w:val="left" w:pos="432"/>
        </w:tabs>
        <w:contextualSpacing/>
        <w:rPr>
          <w:ins w:id="485" w:author="Alec Kretchun" w:date="2017-04-05T11:22:00Z"/>
          <w:rFonts w:eastAsia="ヒラギノ角ゴ Pro W3"/>
          <w:color w:val="000000"/>
          <w:sz w:val="24"/>
          <w:szCs w:val="24"/>
        </w:rPr>
      </w:pPr>
    </w:p>
    <w:p w14:paraId="64980DB1" w14:textId="0D246BD9" w:rsidR="007111E2" w:rsidRDefault="007111E2" w:rsidP="007111E2">
      <w:pPr>
        <w:tabs>
          <w:tab w:val="left" w:pos="360"/>
          <w:tab w:val="left" w:pos="432"/>
        </w:tabs>
        <w:contextualSpacing/>
        <w:rPr>
          <w:rFonts w:eastAsia="ヒラギノ角ゴ Pro W3"/>
          <w:color w:val="000000"/>
          <w:sz w:val="24"/>
          <w:szCs w:val="24"/>
        </w:rPr>
      </w:pPr>
      <w:r>
        <w:rPr>
          <w:rFonts w:eastAsia="ヒラギノ角ゴ Pro W3"/>
          <w:color w:val="000000"/>
          <w:sz w:val="24"/>
          <w:szCs w:val="24"/>
        </w:rPr>
        <w:t>In addition, our simulations indicate an expansion of Doug</w:t>
      </w:r>
      <w:ins w:id="486" w:author="Shinneman, Douglas" w:date="2017-04-04T16:18:00Z">
        <w:r w:rsidR="00A34A5F">
          <w:rPr>
            <w:rFonts w:eastAsia="ヒラギノ角ゴ Pro W3"/>
            <w:color w:val="000000"/>
            <w:sz w:val="24"/>
            <w:szCs w:val="24"/>
          </w:rPr>
          <w:t>las</w:t>
        </w:r>
      </w:ins>
      <w:r>
        <w:rPr>
          <w:rFonts w:eastAsia="ヒラギノ角ゴ Pro W3"/>
          <w:color w:val="000000"/>
          <w:sz w:val="24"/>
          <w:szCs w:val="24"/>
        </w:rPr>
        <w:t xml:space="preserve"> fir in the southeast corner of the landscape</w:t>
      </w:r>
      <w:ins w:id="487" w:author="Alec Kretchun" w:date="2017-04-05T11:33:00Z">
        <w:r w:rsidR="00B07E62">
          <w:rPr>
            <w:rFonts w:eastAsia="ヒラギノ角ゴ Pro W3"/>
            <w:color w:val="000000"/>
            <w:sz w:val="24"/>
            <w:szCs w:val="24"/>
          </w:rPr>
          <w:t>.</w:t>
        </w:r>
      </w:ins>
      <w:del w:id="488" w:author="Alec Kretchun" w:date="2017-04-05T11:33:00Z">
        <w:r w:rsidDel="00B07E62">
          <w:rPr>
            <w:rFonts w:eastAsia="ヒラギノ角ゴ Pro W3"/>
            <w:color w:val="000000"/>
            <w:sz w:val="24"/>
            <w:szCs w:val="24"/>
          </w:rPr>
          <w:delText xml:space="preserve"> and</w:delText>
        </w:r>
      </w:del>
      <w:r>
        <w:rPr>
          <w:rFonts w:eastAsia="ヒラギノ角ゴ Pro W3"/>
          <w:color w:val="000000"/>
          <w:sz w:val="24"/>
          <w:szCs w:val="24"/>
        </w:rPr>
        <w:t xml:space="preserve"> </w:t>
      </w:r>
      <w:ins w:id="489" w:author="Alec Kretchun" w:date="2017-04-05T11:33:00Z">
        <w:r w:rsidR="00B07E62">
          <w:rPr>
            <w:rFonts w:eastAsia="ヒラギノ角ゴ Pro W3"/>
            <w:color w:val="000000"/>
            <w:sz w:val="24"/>
            <w:szCs w:val="24"/>
          </w:rPr>
          <w:t>T</w:t>
        </w:r>
      </w:ins>
      <w:del w:id="490" w:author="Alec Kretchun" w:date="2017-04-05T11:33:00Z">
        <w:r w:rsidDel="00B07E62">
          <w:rPr>
            <w:rFonts w:eastAsia="ヒラギノ角ゴ Pro W3"/>
            <w:color w:val="000000"/>
            <w:sz w:val="24"/>
            <w:szCs w:val="24"/>
          </w:rPr>
          <w:delText>t</w:delText>
        </w:r>
      </w:del>
      <w:r>
        <w:rPr>
          <w:rFonts w:eastAsia="ヒラギノ角ゴ Pro W3"/>
          <w:color w:val="000000"/>
          <w:sz w:val="24"/>
          <w:szCs w:val="24"/>
        </w:rPr>
        <w:t xml:space="preserve">his </w:t>
      </w:r>
      <w:ins w:id="491" w:author="Alec Kretchun" w:date="2017-04-05T11:33:00Z">
        <w:r w:rsidR="00B07E62">
          <w:rPr>
            <w:rFonts w:eastAsia="ヒラギノ角ゴ Pro W3"/>
            <w:color w:val="000000"/>
            <w:sz w:val="24"/>
            <w:szCs w:val="24"/>
          </w:rPr>
          <w:t xml:space="preserve">conifer encroachment </w:t>
        </w:r>
      </w:ins>
      <w:r>
        <w:rPr>
          <w:rFonts w:eastAsia="ヒラギノ角ゴ Pro W3"/>
          <w:color w:val="000000"/>
          <w:sz w:val="24"/>
          <w:szCs w:val="24"/>
        </w:rPr>
        <w:t>reduces the area of aspen as aspen cannot regenerate in the shade created by a Doug</w:t>
      </w:r>
      <w:ins w:id="492" w:author="Shinneman, Douglas" w:date="2017-04-04T16:18:00Z">
        <w:r w:rsidR="00A34A5F">
          <w:rPr>
            <w:rFonts w:eastAsia="ヒラギノ角ゴ Pro W3"/>
            <w:color w:val="000000"/>
            <w:sz w:val="24"/>
            <w:szCs w:val="24"/>
          </w:rPr>
          <w:t>las</w:t>
        </w:r>
      </w:ins>
      <w:r>
        <w:rPr>
          <w:rFonts w:eastAsia="ヒラギノ角ゴ Pro W3"/>
          <w:color w:val="000000"/>
          <w:sz w:val="24"/>
          <w:szCs w:val="24"/>
        </w:rPr>
        <w:t xml:space="preserve"> fir overstory.  Overall, our model indicates a decline of aspen across the study area although aspen declines slowest in the east-central area.  This area is expected to maintain snowbanks to some degree while experiencing the least additional competition from Doug</w:t>
      </w:r>
      <w:ins w:id="493" w:author="Shinneman, Douglas" w:date="2017-04-04T16:18:00Z">
        <w:r w:rsidR="00A34A5F">
          <w:rPr>
            <w:rFonts w:eastAsia="ヒラギノ角ゴ Pro W3"/>
            <w:color w:val="000000"/>
            <w:sz w:val="24"/>
            <w:szCs w:val="24"/>
          </w:rPr>
          <w:t>las</w:t>
        </w:r>
      </w:ins>
      <w:r>
        <w:rPr>
          <w:rFonts w:eastAsia="ヒラギノ角ゴ Pro W3"/>
          <w:color w:val="000000"/>
          <w:sz w:val="24"/>
          <w:szCs w:val="24"/>
        </w:rPr>
        <w:t xml:space="preserve"> fir.  Our two climate scenarios differ primarily in degree </w:t>
      </w:r>
      <w:del w:id="494" w:author="Shinneman, Douglas" w:date="2017-04-04T16:18:00Z">
        <w:r w:rsidDel="00A34A5F">
          <w:rPr>
            <w:rFonts w:eastAsia="ヒラギノ角ゴ Pro W3"/>
            <w:color w:val="000000"/>
            <w:sz w:val="24"/>
            <w:szCs w:val="24"/>
          </w:rPr>
          <w:delText xml:space="preserve">whereas </w:delText>
        </w:r>
      </w:del>
      <w:ins w:id="495" w:author="Shinneman, Douglas" w:date="2017-04-04T16:18:00Z">
        <w:r w:rsidR="00A34A5F">
          <w:rPr>
            <w:rFonts w:eastAsia="ヒラギノ角ゴ Pro W3"/>
            <w:color w:val="000000"/>
            <w:sz w:val="24"/>
            <w:szCs w:val="24"/>
          </w:rPr>
          <w:t xml:space="preserve">whereby </w:t>
        </w:r>
      </w:ins>
      <w:r>
        <w:rPr>
          <w:rFonts w:eastAsia="ヒラギノ角ゴ Pro W3"/>
          <w:color w:val="000000"/>
          <w:sz w:val="24"/>
          <w:szCs w:val="24"/>
        </w:rPr>
        <w:t xml:space="preserve">the RCP4.5 (low emissions) maintained the most aspen biomass (although declining) and the largest aspen area (also declining).  </w:t>
      </w:r>
      <w:commentRangeEnd w:id="470"/>
      <w:r w:rsidR="00A34A5F">
        <w:rPr>
          <w:rStyle w:val="CommentReference"/>
        </w:rPr>
        <w:commentReference w:id="470"/>
      </w:r>
    </w:p>
    <w:p w14:paraId="12FD4674" w14:textId="119DE42C" w:rsidR="00056E95" w:rsidRPr="000B6226" w:rsidDel="007111E2" w:rsidRDefault="00056E95" w:rsidP="003671C7">
      <w:pPr>
        <w:tabs>
          <w:tab w:val="left" w:pos="360"/>
          <w:tab w:val="left" w:pos="432"/>
        </w:tabs>
        <w:spacing w:line="240" w:lineRule="auto"/>
        <w:contextualSpacing/>
        <w:rPr>
          <w:del w:id="496" w:author="Shinneman, Douglas" w:date="2017-04-03T18:06:00Z"/>
          <w:rFonts w:eastAsia="ヒラギノ角ゴ Pro W3"/>
          <w:b/>
          <w:i/>
          <w:color w:val="000000"/>
          <w:sz w:val="24"/>
          <w:szCs w:val="24"/>
        </w:rPr>
      </w:pPr>
      <w:del w:id="497" w:author="Shinneman, Douglas" w:date="2017-04-03T18:06:00Z">
        <w:r w:rsidRPr="000B6226" w:rsidDel="007111E2">
          <w:rPr>
            <w:rFonts w:eastAsia="ヒラギノ角ゴ Pro W3"/>
            <w:b/>
            <w:color w:val="000000"/>
            <w:sz w:val="24"/>
            <w:szCs w:val="24"/>
          </w:rPr>
          <w:delText>7.3</w:delText>
        </w:r>
        <w:r w:rsidRPr="000B6226" w:rsidDel="007111E2">
          <w:rPr>
            <w:rFonts w:eastAsia="ヒラギノ角ゴ Pro W3"/>
            <w:b/>
            <w:i/>
            <w:color w:val="000000"/>
            <w:sz w:val="24"/>
            <w:szCs w:val="24"/>
          </w:rPr>
          <w:delText xml:space="preserve"> Forecast aspen distributions</w:delText>
        </w:r>
      </w:del>
    </w:p>
    <w:p w14:paraId="19847888" w14:textId="131A845A" w:rsidR="00056E95" w:rsidRPr="003671C7" w:rsidDel="007111E2" w:rsidRDefault="00056E95" w:rsidP="003671C7">
      <w:pPr>
        <w:tabs>
          <w:tab w:val="left" w:pos="360"/>
          <w:tab w:val="left" w:pos="432"/>
        </w:tabs>
        <w:spacing w:line="240" w:lineRule="auto"/>
        <w:contextualSpacing/>
        <w:rPr>
          <w:del w:id="498" w:author="Shinneman, Douglas" w:date="2017-04-03T18:06:00Z"/>
          <w:rFonts w:eastAsia="ヒラギノ角ゴ Pro W3"/>
          <w:color w:val="000000"/>
          <w:sz w:val="24"/>
          <w:szCs w:val="24"/>
        </w:rPr>
      </w:pPr>
      <w:commentRangeStart w:id="499"/>
      <w:del w:id="500" w:author="Shinneman, Douglas" w:date="2017-04-03T18:06:00Z">
        <w:r w:rsidRPr="003671C7" w:rsidDel="007111E2">
          <w:rPr>
            <w:rFonts w:eastAsia="ヒラギノ角ゴ Pro W3"/>
            <w:color w:val="000000"/>
            <w:sz w:val="24"/>
            <w:szCs w:val="24"/>
          </w:rPr>
          <w:delText>These results indicate that under future climate scenarios, only occasional establishment can create patches that persist for long periods in snowbanks and other favorable ecoregions.  Under the low emissions climate, there is additional establishment in unfavorable ecoregions that is subsequently lost to climate-induced mortality, thus generating more short-lived patches of aspen.  However, aspen regeneration becomes more infrequent with time under high emissions and long-term persistence will be dictated by the balance between regeneration and mortality.</w:delText>
        </w:r>
        <w:commentRangeEnd w:id="499"/>
        <w:r w:rsidRPr="003671C7" w:rsidDel="007111E2">
          <w:rPr>
            <w:rStyle w:val="CommentReference"/>
            <w:sz w:val="24"/>
            <w:szCs w:val="24"/>
          </w:rPr>
          <w:commentReference w:id="499"/>
        </w:r>
      </w:del>
    </w:p>
    <w:p w14:paraId="0A10A937" w14:textId="77777777" w:rsidR="00056E95" w:rsidRPr="003671C7" w:rsidRDefault="00056E95" w:rsidP="003671C7">
      <w:pPr>
        <w:tabs>
          <w:tab w:val="left" w:pos="432"/>
        </w:tabs>
        <w:spacing w:line="240" w:lineRule="auto"/>
        <w:contextualSpacing/>
        <w:rPr>
          <w:sz w:val="24"/>
          <w:szCs w:val="24"/>
        </w:rPr>
      </w:pPr>
    </w:p>
    <w:p w14:paraId="3C38521C" w14:textId="77777777" w:rsidR="004765D4" w:rsidRPr="00347370" w:rsidRDefault="004765D4" w:rsidP="003671C7">
      <w:pPr>
        <w:tabs>
          <w:tab w:val="left" w:pos="432"/>
        </w:tabs>
        <w:spacing w:line="240" w:lineRule="auto"/>
        <w:contextualSpacing/>
        <w:rPr>
          <w:b/>
          <w:sz w:val="24"/>
          <w:szCs w:val="24"/>
        </w:rPr>
      </w:pPr>
      <w:r w:rsidRPr="00347370">
        <w:rPr>
          <w:b/>
          <w:sz w:val="24"/>
          <w:szCs w:val="24"/>
        </w:rPr>
        <w:t xml:space="preserve">7.4 </w:t>
      </w:r>
      <w:r w:rsidRPr="00347370">
        <w:rPr>
          <w:b/>
          <w:i/>
          <w:sz w:val="24"/>
          <w:szCs w:val="24"/>
        </w:rPr>
        <w:t>Hydrological Regime Changes</w:t>
      </w:r>
    </w:p>
    <w:p w14:paraId="57B2DFAD" w14:textId="77777777" w:rsidR="004765D4" w:rsidRPr="003671C7" w:rsidRDefault="00347370" w:rsidP="00347370">
      <w:pPr>
        <w:tabs>
          <w:tab w:val="left" w:pos="432"/>
        </w:tabs>
        <w:spacing w:line="240" w:lineRule="auto"/>
        <w:contextualSpacing/>
        <w:rPr>
          <w:sz w:val="24"/>
          <w:szCs w:val="24"/>
        </w:rPr>
      </w:pPr>
      <w:r>
        <w:rPr>
          <w:sz w:val="24"/>
          <w:szCs w:val="24"/>
        </w:rPr>
        <w:tab/>
      </w:r>
      <w:r w:rsidR="004765D4" w:rsidRPr="003671C7">
        <w:rPr>
          <w:sz w:val="24"/>
          <w:szCs w:val="24"/>
        </w:rPr>
        <w:t xml:space="preserve">Temperature increases within the range of future climate projections in a business-as-usual scenario decrease </w:t>
      </w:r>
      <w:proofErr w:type="spellStart"/>
      <w:r w:rsidR="004765D4" w:rsidRPr="003671C7">
        <w:rPr>
          <w:sz w:val="24"/>
          <w:szCs w:val="24"/>
        </w:rPr>
        <w:t>SWE</w:t>
      </w:r>
      <w:r w:rsidR="004765D4" w:rsidRPr="003671C7">
        <w:rPr>
          <w:sz w:val="24"/>
          <w:szCs w:val="24"/>
          <w:vertAlign w:val="subscript"/>
        </w:rPr>
        <w:t>max</w:t>
      </w:r>
      <w:proofErr w:type="spellEnd"/>
      <w:r w:rsidR="004765D4" w:rsidRPr="003671C7">
        <w:rPr>
          <w:sz w:val="24"/>
          <w:szCs w:val="24"/>
        </w:rPr>
        <w:t xml:space="preserve"> in drift-subsidized aspen stands by 74.3% on average across water years. </w:t>
      </w:r>
      <w:proofErr w:type="spellStart"/>
      <w:r w:rsidR="004765D4" w:rsidRPr="003671C7">
        <w:rPr>
          <w:sz w:val="24"/>
          <w:szCs w:val="24"/>
        </w:rPr>
        <w:t>SWE</w:t>
      </w:r>
      <w:r w:rsidR="004765D4" w:rsidRPr="003671C7">
        <w:rPr>
          <w:sz w:val="24"/>
          <w:szCs w:val="24"/>
          <w:vertAlign w:val="subscript"/>
        </w:rPr>
        <w:t>max</w:t>
      </w:r>
      <w:proofErr w:type="spellEnd"/>
      <w:r w:rsidR="004765D4" w:rsidRPr="003671C7">
        <w:rPr>
          <w:sz w:val="24"/>
          <w:szCs w:val="24"/>
        </w:rPr>
        <w:t xml:space="preserve"> in this environment is sensitive to both temperature and precipitation, so increases or decreases in precipitation can exacerbate or mitigate these reductions in </w:t>
      </w:r>
      <w:proofErr w:type="spellStart"/>
      <w:r w:rsidR="004765D4" w:rsidRPr="003671C7">
        <w:rPr>
          <w:sz w:val="24"/>
          <w:szCs w:val="24"/>
        </w:rPr>
        <w:t>SWE</w:t>
      </w:r>
      <w:r w:rsidR="004765D4" w:rsidRPr="003671C7">
        <w:rPr>
          <w:sz w:val="24"/>
          <w:szCs w:val="24"/>
          <w:vertAlign w:val="subscript"/>
        </w:rPr>
        <w:t>max</w:t>
      </w:r>
      <w:proofErr w:type="spellEnd"/>
      <w:r w:rsidR="004765D4" w:rsidRPr="003671C7">
        <w:rPr>
          <w:sz w:val="24"/>
          <w:szCs w:val="24"/>
        </w:rPr>
        <w:t xml:space="preserve">. </w:t>
      </w:r>
      <w:r w:rsidR="004765D4" w:rsidRPr="003671C7">
        <w:rPr>
          <w:sz w:val="24"/>
          <w:szCs w:val="24"/>
        </w:rPr>
        <w:lastRenderedPageBreak/>
        <w:t xml:space="preserve">Accounting for the projected seasonal variability of changes in temperature very slightly mitigates reductions in </w:t>
      </w:r>
      <w:proofErr w:type="spellStart"/>
      <w:r w:rsidR="004765D4" w:rsidRPr="003671C7">
        <w:rPr>
          <w:sz w:val="24"/>
          <w:szCs w:val="24"/>
        </w:rPr>
        <w:t>SWE</w:t>
      </w:r>
      <w:r w:rsidR="004765D4" w:rsidRPr="003671C7">
        <w:rPr>
          <w:sz w:val="24"/>
          <w:szCs w:val="24"/>
          <w:vertAlign w:val="subscript"/>
        </w:rPr>
        <w:t>max</w:t>
      </w:r>
      <w:proofErr w:type="spellEnd"/>
      <w:r w:rsidR="004765D4" w:rsidRPr="003671C7">
        <w:rPr>
          <w:sz w:val="24"/>
          <w:szCs w:val="24"/>
        </w:rPr>
        <w:t xml:space="preserve">, but this source of variability is small compared to projected magnitudes of temperature and precipitation change. </w:t>
      </w:r>
    </w:p>
    <w:p w14:paraId="043BD215" w14:textId="77777777" w:rsidR="004765D4" w:rsidRPr="003671C7" w:rsidRDefault="00347370" w:rsidP="003671C7">
      <w:pPr>
        <w:tabs>
          <w:tab w:val="left" w:pos="432"/>
        </w:tabs>
        <w:spacing w:line="240" w:lineRule="auto"/>
        <w:contextualSpacing/>
        <w:rPr>
          <w:sz w:val="24"/>
          <w:szCs w:val="24"/>
        </w:rPr>
      </w:pPr>
      <w:r>
        <w:rPr>
          <w:sz w:val="24"/>
          <w:szCs w:val="24"/>
        </w:rPr>
        <w:tab/>
      </w:r>
      <w:r w:rsidR="004765D4" w:rsidRPr="003671C7">
        <w:rPr>
          <w:sz w:val="24"/>
          <w:szCs w:val="24"/>
        </w:rPr>
        <w:t xml:space="preserve">One possible result of climate change is aspen </w:t>
      </w:r>
      <w:commentRangeStart w:id="501"/>
      <w:r w:rsidR="004765D4" w:rsidRPr="003671C7">
        <w:rPr>
          <w:sz w:val="24"/>
          <w:szCs w:val="24"/>
        </w:rPr>
        <w:t>mortality</w:t>
      </w:r>
      <w:commentRangeEnd w:id="501"/>
      <w:r w:rsidR="004765D4" w:rsidRPr="003671C7">
        <w:rPr>
          <w:rStyle w:val="CommentReference"/>
          <w:sz w:val="24"/>
          <w:szCs w:val="24"/>
        </w:rPr>
        <w:commentReference w:id="501"/>
      </w:r>
      <w:r w:rsidR="004765D4" w:rsidRPr="003671C7">
        <w:rPr>
          <w:sz w:val="24"/>
          <w:szCs w:val="24"/>
        </w:rPr>
        <w:t>. In a scenario where aspen patches are replaced by grass cover, aspen mortality exacerbates the seasonal shift in timing of runoff (</w:t>
      </w:r>
      <w:r w:rsidR="00560E29">
        <w:rPr>
          <w:color w:val="0000FF"/>
          <w:sz w:val="24"/>
          <w:szCs w:val="24"/>
        </w:rPr>
        <w:t>Fig.</w:t>
      </w:r>
      <w:r w:rsidR="004765D4" w:rsidRPr="00560E29">
        <w:rPr>
          <w:color w:val="0000FF"/>
          <w:sz w:val="24"/>
          <w:szCs w:val="24"/>
        </w:rPr>
        <w:t xml:space="preserve"> 6.4.3</w:t>
      </w:r>
      <w:r w:rsidR="004765D4" w:rsidRPr="003671C7">
        <w:rPr>
          <w:sz w:val="24"/>
          <w:szCs w:val="24"/>
        </w:rPr>
        <w:t xml:space="preserve">). However, aspen </w:t>
      </w:r>
      <w:proofErr w:type="gramStart"/>
      <w:r w:rsidR="004765D4" w:rsidRPr="003671C7">
        <w:rPr>
          <w:sz w:val="24"/>
          <w:szCs w:val="24"/>
        </w:rPr>
        <w:t>mortality,</w:t>
      </w:r>
      <w:proofErr w:type="gramEnd"/>
      <w:r w:rsidR="004765D4" w:rsidRPr="003671C7">
        <w:rPr>
          <w:sz w:val="24"/>
          <w:szCs w:val="24"/>
        </w:rPr>
        <w:t xml:space="preserve"> mitigates the projected reduction in volume of runoff in scenarios, especially in cases where the combined temperature and precipitation changes reduce overall volume as shown by comparing the “Aspen” and “Aspen mortality” columns in Table 6.4.1, especially for cases with the greatest temperature increases and precipitation declines. </w:t>
      </w:r>
    </w:p>
    <w:p w14:paraId="05F72821" w14:textId="77777777" w:rsidR="004765D4" w:rsidRPr="003671C7" w:rsidRDefault="00347370" w:rsidP="003671C7">
      <w:pPr>
        <w:tabs>
          <w:tab w:val="left" w:pos="432"/>
        </w:tabs>
        <w:spacing w:line="240" w:lineRule="auto"/>
        <w:contextualSpacing/>
        <w:rPr>
          <w:sz w:val="24"/>
          <w:szCs w:val="24"/>
        </w:rPr>
      </w:pPr>
      <w:r>
        <w:rPr>
          <w:sz w:val="24"/>
          <w:szCs w:val="24"/>
        </w:rPr>
        <w:tab/>
      </w:r>
      <w:r w:rsidR="004765D4" w:rsidRPr="003671C7">
        <w:rPr>
          <w:sz w:val="24"/>
          <w:szCs w:val="24"/>
        </w:rPr>
        <w:t xml:space="preserve">Analysis of interannual trajectories in </w:t>
      </w:r>
      <w:proofErr w:type="spellStart"/>
      <w:r w:rsidR="004765D4" w:rsidRPr="003671C7">
        <w:rPr>
          <w:sz w:val="24"/>
          <w:szCs w:val="24"/>
        </w:rPr>
        <w:t>Budyko</w:t>
      </w:r>
      <w:proofErr w:type="spellEnd"/>
      <w:r w:rsidR="004765D4" w:rsidRPr="003671C7">
        <w:rPr>
          <w:sz w:val="24"/>
          <w:szCs w:val="24"/>
        </w:rPr>
        <w:t xml:space="preserve"> space revealed a shift from a system in which water years varied between energy- and water-limitation to one that was more frequently water-limited as temperatures increased. However, this shift was somewhat mitigated by increases in precipitation.</w:t>
      </w:r>
    </w:p>
    <w:p w14:paraId="75CB2BD0" w14:textId="77777777" w:rsidR="004765D4" w:rsidRPr="003671C7" w:rsidRDefault="004765D4" w:rsidP="003671C7">
      <w:pPr>
        <w:tabs>
          <w:tab w:val="left" w:pos="360"/>
          <w:tab w:val="left" w:pos="432"/>
        </w:tabs>
        <w:spacing w:line="240" w:lineRule="auto"/>
        <w:contextualSpacing/>
        <w:rPr>
          <w:rFonts w:eastAsia="ヒラギノ角ゴ Pro W3"/>
          <w:color w:val="000000"/>
          <w:sz w:val="24"/>
          <w:szCs w:val="24"/>
        </w:rPr>
      </w:pPr>
    </w:p>
    <w:p w14:paraId="0E5CC2C0" w14:textId="77777777" w:rsidR="00734434" w:rsidRPr="003671C7" w:rsidRDefault="00734434" w:rsidP="003671C7">
      <w:pPr>
        <w:tabs>
          <w:tab w:val="left" w:pos="360"/>
          <w:tab w:val="left" w:pos="432"/>
        </w:tabs>
        <w:spacing w:line="240" w:lineRule="auto"/>
        <w:contextualSpacing/>
        <w:rPr>
          <w:rFonts w:cs="AdvP7627"/>
          <w:color w:val="231F20"/>
          <w:sz w:val="24"/>
          <w:szCs w:val="24"/>
        </w:rPr>
      </w:pPr>
    </w:p>
    <w:p w14:paraId="17A800B7" w14:textId="6AF931E7" w:rsidR="004765D4" w:rsidRPr="003671C7" w:rsidRDefault="00C8211C" w:rsidP="003671C7">
      <w:pPr>
        <w:tabs>
          <w:tab w:val="left" w:pos="360"/>
          <w:tab w:val="left" w:pos="432"/>
        </w:tabs>
        <w:spacing w:line="240" w:lineRule="auto"/>
        <w:contextualSpacing/>
        <w:rPr>
          <w:rFonts w:eastAsia="ヒラギノ角ゴ Pro W3"/>
          <w:b/>
          <w:color w:val="000000"/>
          <w:sz w:val="24"/>
          <w:szCs w:val="24"/>
        </w:rPr>
      </w:pPr>
      <w:r w:rsidRPr="003671C7">
        <w:rPr>
          <w:rFonts w:eastAsia="ヒラギノ角ゴ Pro W3"/>
          <w:b/>
          <w:color w:val="000000"/>
          <w:sz w:val="24"/>
          <w:szCs w:val="24"/>
        </w:rPr>
        <w:t>8. CONCLUSIONS AND RECOMMENDATIONS</w:t>
      </w:r>
      <w:r w:rsidR="00652843">
        <w:rPr>
          <w:rFonts w:eastAsia="ヒラギノ角ゴ Pro W3"/>
          <w:b/>
          <w:color w:val="000000"/>
          <w:sz w:val="24"/>
          <w:szCs w:val="24"/>
        </w:rPr>
        <w:t xml:space="preserve"> </w:t>
      </w:r>
      <w:del w:id="502" w:author="Shinneman, Douglas" w:date="2017-04-04T12:53:00Z">
        <w:r w:rsidR="00652843" w:rsidRPr="00652843" w:rsidDel="00F13BBC">
          <w:rPr>
            <w:rFonts w:eastAsia="ヒラギノ角ゴ Pro W3"/>
            <w:b/>
            <w:color w:val="000000"/>
            <w:sz w:val="24"/>
            <w:szCs w:val="24"/>
            <w:highlight w:val="yellow"/>
          </w:rPr>
          <w:delText>[Doug will write</w:delText>
        </w:r>
        <w:r w:rsidR="003170BA" w:rsidDel="00F13BBC">
          <w:rPr>
            <w:rFonts w:eastAsia="ヒラギノ角ゴ Pro W3"/>
            <w:b/>
            <w:color w:val="000000"/>
            <w:sz w:val="24"/>
            <w:szCs w:val="24"/>
            <w:highlight w:val="yellow"/>
          </w:rPr>
          <w:delText>, and will incorporate the sections already written by Ben and Tim below</w:delText>
        </w:r>
        <w:r w:rsidR="00652843" w:rsidRPr="00652843" w:rsidDel="00F13BBC">
          <w:rPr>
            <w:rFonts w:eastAsia="ヒラギノ角ゴ Pro W3"/>
            <w:b/>
            <w:color w:val="000000"/>
            <w:sz w:val="24"/>
            <w:szCs w:val="24"/>
            <w:highlight w:val="yellow"/>
          </w:rPr>
          <w:delText>]</w:delText>
        </w:r>
      </w:del>
    </w:p>
    <w:p w14:paraId="23303277" w14:textId="77777777" w:rsidR="004765D4" w:rsidRPr="003671C7" w:rsidRDefault="004765D4" w:rsidP="003671C7">
      <w:pPr>
        <w:tabs>
          <w:tab w:val="left" w:pos="360"/>
          <w:tab w:val="left" w:pos="432"/>
        </w:tabs>
        <w:spacing w:line="240" w:lineRule="auto"/>
        <w:contextualSpacing/>
        <w:rPr>
          <w:rFonts w:eastAsia="ヒラギノ角ゴ Pro W3"/>
          <w:b/>
          <w:color w:val="000000"/>
          <w:sz w:val="24"/>
          <w:szCs w:val="24"/>
        </w:rPr>
      </w:pPr>
    </w:p>
    <w:p w14:paraId="001B8340" w14:textId="77777777" w:rsidR="00F13BBC" w:rsidRDefault="00F13BBC" w:rsidP="00F13BBC">
      <w:pPr>
        <w:tabs>
          <w:tab w:val="left" w:pos="432"/>
        </w:tabs>
        <w:spacing w:line="240" w:lineRule="auto"/>
        <w:contextualSpacing/>
        <w:rPr>
          <w:ins w:id="503" w:author="Shinneman, Douglas" w:date="2017-04-04T12:53:00Z"/>
          <w:rFonts w:eastAsia="ヒラギノ角ゴ Pro W3"/>
          <w:color w:val="000000"/>
          <w:sz w:val="24"/>
          <w:szCs w:val="24"/>
        </w:rPr>
      </w:pPr>
      <w:ins w:id="504" w:author="Shinneman, Douglas" w:date="2017-04-04T12:53:00Z">
        <w:r w:rsidRPr="003750F3">
          <w:rPr>
            <w:rFonts w:eastAsia="ヒラギノ角ゴ Pro W3"/>
            <w:color w:val="000000"/>
            <w:sz w:val="24"/>
            <w:szCs w:val="24"/>
          </w:rPr>
          <w:t xml:space="preserve">The findings of </w:t>
        </w:r>
        <w:r>
          <w:rPr>
            <w:rFonts w:eastAsia="ヒラギノ角ゴ Pro W3"/>
            <w:color w:val="000000"/>
            <w:sz w:val="24"/>
            <w:szCs w:val="24"/>
          </w:rPr>
          <w:t xml:space="preserve">this </w:t>
        </w:r>
        <w:r w:rsidRPr="003750F3">
          <w:rPr>
            <w:rFonts w:eastAsia="ヒラギノ角ゴ Pro W3"/>
            <w:color w:val="000000"/>
            <w:sz w:val="24"/>
            <w:szCs w:val="24"/>
          </w:rPr>
          <w:t xml:space="preserve">project are </w:t>
        </w:r>
        <w:r>
          <w:rPr>
            <w:rFonts w:eastAsia="ヒラギノ角ゴ Pro W3"/>
            <w:color w:val="000000"/>
            <w:sz w:val="24"/>
            <w:szCs w:val="24"/>
          </w:rPr>
          <w:t xml:space="preserve">important </w:t>
        </w:r>
        <w:r w:rsidRPr="003750F3">
          <w:rPr>
            <w:rFonts w:eastAsia="ヒラギノ角ゴ Pro W3"/>
            <w:color w:val="000000"/>
            <w:sz w:val="24"/>
            <w:szCs w:val="24"/>
          </w:rPr>
          <w:t xml:space="preserve">for managing aspen in light of future projected climate and fire regime changes across the western United States. </w:t>
        </w:r>
        <w:r>
          <w:rPr>
            <w:rFonts w:eastAsia="ヒラギノ角ゴ Pro W3"/>
            <w:color w:val="000000"/>
            <w:sz w:val="24"/>
            <w:szCs w:val="24"/>
          </w:rPr>
          <w:t>Under projected climate change, f</w:t>
        </w:r>
        <w:r w:rsidRPr="003750F3">
          <w:rPr>
            <w:rFonts w:eastAsia="ヒラギノ角ゴ Pro W3"/>
            <w:color w:val="000000"/>
            <w:sz w:val="24"/>
            <w:szCs w:val="24"/>
          </w:rPr>
          <w:t xml:space="preserve">ire </w:t>
        </w:r>
        <w:r>
          <w:rPr>
            <w:rFonts w:eastAsia="ヒラギノ角ゴ Pro W3"/>
            <w:color w:val="000000"/>
            <w:sz w:val="24"/>
            <w:szCs w:val="24"/>
          </w:rPr>
          <w:t xml:space="preserve">activity is generally </w:t>
        </w:r>
        <w:r w:rsidRPr="003750F3">
          <w:rPr>
            <w:rFonts w:eastAsia="ヒラギノ角ゴ Pro W3"/>
            <w:color w:val="000000"/>
            <w:sz w:val="24"/>
            <w:szCs w:val="24"/>
          </w:rPr>
          <w:t>expected to</w:t>
        </w:r>
        <w:r>
          <w:rPr>
            <w:rFonts w:eastAsia="ヒラギノ角ゴ Pro W3"/>
            <w:color w:val="000000"/>
            <w:sz w:val="24"/>
            <w:szCs w:val="24"/>
          </w:rPr>
          <w:t xml:space="preserve"> increase (</w:t>
        </w:r>
        <w:r w:rsidRPr="0058515C">
          <w:rPr>
            <w:rFonts w:eastAsia="ヒラギノ角ゴ Pro W3"/>
            <w:color w:val="000000"/>
            <w:sz w:val="24"/>
            <w:szCs w:val="24"/>
            <w:highlight w:val="yellow"/>
          </w:rPr>
          <w:t>XXXX, XXXX</w:t>
        </w:r>
        <w:r>
          <w:rPr>
            <w:rFonts w:eastAsia="ヒラギノ角ゴ Pro W3"/>
            <w:color w:val="000000"/>
            <w:sz w:val="24"/>
            <w:szCs w:val="24"/>
          </w:rPr>
          <w:t>) and warming temperatures and changes in precipitation patterns, including drought, could potentially result</w:t>
        </w:r>
        <w:r w:rsidRPr="003750F3">
          <w:rPr>
            <w:rFonts w:eastAsia="ヒラギノ角ゴ Pro W3"/>
            <w:color w:val="000000"/>
            <w:sz w:val="24"/>
            <w:szCs w:val="24"/>
          </w:rPr>
          <w:t xml:space="preserve"> in substantial </w:t>
        </w:r>
        <w:r>
          <w:rPr>
            <w:rFonts w:eastAsia="ヒラギノ角ゴ Pro W3"/>
            <w:color w:val="000000"/>
            <w:sz w:val="24"/>
            <w:szCs w:val="24"/>
          </w:rPr>
          <w:t xml:space="preserve">changes </w:t>
        </w:r>
        <w:r w:rsidRPr="003750F3">
          <w:rPr>
            <w:rFonts w:eastAsia="ヒラギノ角ゴ Pro W3"/>
            <w:color w:val="000000"/>
            <w:sz w:val="24"/>
            <w:szCs w:val="24"/>
          </w:rPr>
          <w:t xml:space="preserve">in forest communities </w:t>
        </w:r>
        <w:r>
          <w:rPr>
            <w:rFonts w:eastAsia="ヒラギノ角ゴ Pro W3"/>
            <w:color w:val="000000"/>
            <w:sz w:val="24"/>
            <w:szCs w:val="24"/>
          </w:rPr>
          <w:t xml:space="preserve">and aspen cover over time </w:t>
        </w:r>
        <w:r w:rsidRPr="003750F3">
          <w:rPr>
            <w:rFonts w:eastAsia="ヒラギノ角ゴ Pro W3"/>
            <w:color w:val="000000"/>
            <w:sz w:val="24"/>
            <w:szCs w:val="24"/>
          </w:rPr>
          <w:t>(</w:t>
        </w:r>
        <w:proofErr w:type="spellStart"/>
        <w:r w:rsidRPr="0058515C">
          <w:rPr>
            <w:rFonts w:eastAsia="ヒラギノ角ゴ Pro W3"/>
            <w:color w:val="000000"/>
            <w:sz w:val="24"/>
            <w:szCs w:val="24"/>
            <w:highlight w:val="yellow"/>
          </w:rPr>
          <w:t>Dobrowski</w:t>
        </w:r>
        <w:proofErr w:type="spellEnd"/>
        <w:r w:rsidRPr="0058515C">
          <w:rPr>
            <w:rFonts w:eastAsia="ヒラギノ角ゴ Pro W3"/>
            <w:color w:val="000000"/>
            <w:sz w:val="24"/>
            <w:szCs w:val="24"/>
            <w:highlight w:val="yellow"/>
          </w:rPr>
          <w:t xml:space="preserve"> et al. 2015,</w:t>
        </w:r>
        <w:r>
          <w:rPr>
            <w:rFonts w:eastAsia="ヒラギノ角ゴ Pro W3"/>
            <w:color w:val="000000"/>
            <w:sz w:val="24"/>
            <w:szCs w:val="24"/>
          </w:rPr>
          <w:t xml:space="preserve"> </w:t>
        </w:r>
        <w:proofErr w:type="spellStart"/>
        <w:r w:rsidRPr="003750F3">
          <w:rPr>
            <w:rFonts w:eastAsia="ヒラギノ角ゴ Pro W3"/>
            <w:color w:val="000000"/>
            <w:sz w:val="24"/>
            <w:szCs w:val="24"/>
          </w:rPr>
          <w:t>Rehfeldt</w:t>
        </w:r>
        <w:proofErr w:type="spellEnd"/>
        <w:r w:rsidRPr="003750F3">
          <w:rPr>
            <w:rFonts w:eastAsia="ヒラギノ角ゴ Pro W3"/>
            <w:color w:val="000000"/>
            <w:sz w:val="24"/>
            <w:szCs w:val="24"/>
          </w:rPr>
          <w:t xml:space="preserve"> et al. 2009). </w:t>
        </w:r>
        <w:r>
          <w:rPr>
            <w:rFonts w:eastAsia="ヒラギノ角ゴ Pro W3"/>
            <w:color w:val="000000"/>
            <w:sz w:val="24"/>
            <w:szCs w:val="24"/>
          </w:rPr>
          <w:t xml:space="preserve"> These changes have ramifications for forest ecology and management in the central/northern Rockies and northern Great Basin ecoregions. Our research was able to more specifically address key relationships and dynamics in the region that will help us to better understand the mechanisms that could lead to future aspen decline. </w:t>
        </w:r>
      </w:ins>
    </w:p>
    <w:p w14:paraId="3A86DDFB" w14:textId="7A7CC595" w:rsidR="00F13BBC" w:rsidRDefault="00F13BBC" w:rsidP="00F13BBC">
      <w:pPr>
        <w:tabs>
          <w:tab w:val="left" w:pos="432"/>
        </w:tabs>
        <w:spacing w:line="240" w:lineRule="auto"/>
        <w:contextualSpacing/>
        <w:rPr>
          <w:ins w:id="505" w:author="Shinneman, Douglas" w:date="2017-04-04T12:53:00Z"/>
          <w:sz w:val="24"/>
          <w:szCs w:val="24"/>
        </w:rPr>
      </w:pPr>
      <w:ins w:id="506" w:author="Shinneman, Douglas" w:date="2017-04-04T12:53:00Z">
        <w:r>
          <w:rPr>
            <w:rFonts w:eastAsia="ヒラギノ角ゴ Pro W3"/>
            <w:color w:val="000000"/>
            <w:sz w:val="24"/>
            <w:szCs w:val="24"/>
          </w:rPr>
          <w:tab/>
        </w:r>
        <w:r w:rsidRPr="003671C7">
          <w:rPr>
            <w:sz w:val="24"/>
            <w:szCs w:val="24"/>
          </w:rPr>
          <w:t>While no significant changes in the amount of total precipitation have been documented within the RCEW (</w:t>
        </w:r>
        <w:proofErr w:type="spellStart"/>
        <w:r w:rsidRPr="003671C7">
          <w:rPr>
            <w:sz w:val="24"/>
            <w:szCs w:val="24"/>
          </w:rPr>
          <w:t>Nayak</w:t>
        </w:r>
        <w:proofErr w:type="spellEnd"/>
        <w:r w:rsidRPr="003671C7">
          <w:rPr>
            <w:sz w:val="24"/>
            <w:szCs w:val="24"/>
          </w:rPr>
          <w:t xml:space="preserve"> </w:t>
        </w:r>
      </w:ins>
      <w:ins w:id="507" w:author="Shinneman, Douglas" w:date="2017-04-04T12:55:00Z">
        <w:r>
          <w:rPr>
            <w:sz w:val="24"/>
            <w:szCs w:val="24"/>
          </w:rPr>
          <w:t>et al.</w:t>
        </w:r>
      </w:ins>
      <w:ins w:id="508" w:author="Shinneman, Douglas" w:date="2017-04-04T12:53:00Z">
        <w:r w:rsidRPr="003671C7">
          <w:rPr>
            <w:sz w:val="24"/>
            <w:szCs w:val="24"/>
          </w:rPr>
          <w:t xml:space="preserve"> 2010, </w:t>
        </w:r>
        <w:proofErr w:type="spellStart"/>
        <w:r w:rsidRPr="003671C7">
          <w:rPr>
            <w:sz w:val="24"/>
            <w:szCs w:val="24"/>
          </w:rPr>
          <w:t>Seyfried</w:t>
        </w:r>
        <w:proofErr w:type="spellEnd"/>
        <w:r w:rsidRPr="003671C7">
          <w:rPr>
            <w:sz w:val="24"/>
            <w:szCs w:val="24"/>
          </w:rPr>
          <w:t xml:space="preserve"> </w:t>
        </w:r>
      </w:ins>
      <w:ins w:id="509" w:author="Shinneman, Douglas" w:date="2017-04-04T12:55:00Z">
        <w:r>
          <w:rPr>
            <w:sz w:val="24"/>
            <w:szCs w:val="24"/>
          </w:rPr>
          <w:t>et al.</w:t>
        </w:r>
      </w:ins>
      <w:ins w:id="510" w:author="Shinneman, Douglas" w:date="2017-04-04T12:53:00Z">
        <w:r w:rsidRPr="003671C7">
          <w:rPr>
            <w:sz w:val="24"/>
            <w:szCs w:val="24"/>
          </w:rPr>
          <w:t xml:space="preserve"> 2011), precipitation in the watershed is becoming increasingly rain-dominated at all elevations. Future shifts in the timing and phase of precipitation could impact aspen communities depending on their location along this shifting precipitation phase gradient. The results presented here </w:t>
        </w:r>
        <w:r>
          <w:rPr>
            <w:sz w:val="24"/>
            <w:szCs w:val="24"/>
          </w:rPr>
          <w:t xml:space="preserve">(for Objective 1) </w:t>
        </w:r>
        <w:r w:rsidRPr="003671C7">
          <w:rPr>
            <w:sz w:val="24"/>
            <w:szCs w:val="24"/>
          </w:rPr>
          <w:t>indicate that historically, the redistribution of precipitation is particularly important at drier sites that both receive 500 mm or less annual precipitation and have high soil moisture storage capacity. However, as temperatures and drought severity increase, so will the vulnerability of many semi-arid and forest ecosystems. By the mid-21</w:t>
        </w:r>
        <w:r w:rsidRPr="003671C7">
          <w:rPr>
            <w:sz w:val="24"/>
            <w:szCs w:val="24"/>
            <w:vertAlign w:val="superscript"/>
          </w:rPr>
          <w:t>st</w:t>
        </w:r>
        <w:r w:rsidRPr="003671C7">
          <w:rPr>
            <w:sz w:val="24"/>
            <w:szCs w:val="24"/>
          </w:rPr>
          <w:t xml:space="preserve"> century, mid-elevation sites in this study </w:t>
        </w:r>
        <w:r>
          <w:rPr>
            <w:sz w:val="24"/>
            <w:szCs w:val="24"/>
          </w:rPr>
          <w:t xml:space="preserve">are projected to </w:t>
        </w:r>
        <w:r w:rsidRPr="003671C7">
          <w:rPr>
            <w:sz w:val="24"/>
            <w:szCs w:val="24"/>
          </w:rPr>
          <w:t xml:space="preserve">experience reduced NPP via increasing evaporative demand and drought severity. However, </w:t>
        </w:r>
        <w:r>
          <w:rPr>
            <w:sz w:val="24"/>
            <w:szCs w:val="24"/>
          </w:rPr>
          <w:t xml:space="preserve">our </w:t>
        </w:r>
        <w:r w:rsidRPr="003671C7">
          <w:rPr>
            <w:sz w:val="24"/>
            <w:szCs w:val="24"/>
          </w:rPr>
          <w:t>simulations also suggest that aspen stands have some capacity to shift periods of growth and remain productive under significant temperature and precipitation changes.</w:t>
        </w:r>
        <w:r>
          <w:rPr>
            <w:sz w:val="24"/>
            <w:szCs w:val="24"/>
          </w:rPr>
          <w:t xml:space="preserve"> </w:t>
        </w:r>
        <w:commentRangeStart w:id="511"/>
        <w:r>
          <w:rPr>
            <w:sz w:val="24"/>
            <w:szCs w:val="24"/>
          </w:rPr>
          <w:t>This is probably because, a</w:t>
        </w:r>
        <w:r w:rsidRPr="003671C7">
          <w:rPr>
            <w:sz w:val="24"/>
            <w:szCs w:val="24"/>
          </w:rPr>
          <w:t>lthough temperature directly influences both the precipitation phase and intensity of evaporative demand, plants can utilize numerous strategies to adjust and moderate their function in the face of severe drought.</w:t>
        </w:r>
        <w:commentRangeEnd w:id="511"/>
        <w:r>
          <w:rPr>
            <w:rStyle w:val="CommentReference"/>
          </w:rPr>
          <w:commentReference w:id="511"/>
        </w:r>
        <w:r>
          <w:rPr>
            <w:sz w:val="24"/>
            <w:szCs w:val="24"/>
          </w:rPr>
          <w:t xml:space="preserve">  </w:t>
        </w:r>
      </w:ins>
    </w:p>
    <w:p w14:paraId="62FEB4B5" w14:textId="77777777" w:rsidR="00F13BBC" w:rsidRDefault="00F13BBC" w:rsidP="00F13BBC">
      <w:pPr>
        <w:tabs>
          <w:tab w:val="left" w:pos="360"/>
          <w:tab w:val="left" w:pos="432"/>
        </w:tabs>
        <w:contextualSpacing/>
        <w:rPr>
          <w:ins w:id="512" w:author="Shinneman, Douglas" w:date="2017-04-04T12:53:00Z"/>
          <w:rFonts w:eastAsia="ヒラギノ角ゴ Pro W3"/>
          <w:color w:val="000000"/>
          <w:sz w:val="24"/>
          <w:szCs w:val="24"/>
        </w:rPr>
      </w:pPr>
      <w:ins w:id="513" w:author="Shinneman, Douglas" w:date="2017-04-04T12:53:00Z">
        <w:r>
          <w:rPr>
            <w:rFonts w:eastAsia="ヒラギノ角ゴ Pro W3"/>
            <w:color w:val="000000"/>
            <w:sz w:val="24"/>
            <w:szCs w:val="24"/>
          </w:rPr>
          <w:lastRenderedPageBreak/>
          <w:tab/>
          <w:t xml:space="preserve">The role of climate variability in the influencing aspen regeneration after fire is also an important consideration given expected climate change effects.  Numerous recent studies have documented how the potential for forest recovery after fire may be altered under extreme climate conditions (Harvey et al 2016, Dodson and Root 2013).  However, some studies suggest that more fire could be beneficial to aspen under some future climate conditions (Yang et al. 2015).  Although our results (Objective 2) don’t indicate a general lack of successful aspen regeneration after fire in the central/northern Rockies in recent decades, they do underscore that key climate drivers of successful aspen regeneration could be at risk under changing future climates.  In particular, the loss of winter season precipitation could be detrimental to regeneration potential of aspen, based on both the results from Objective 1 (XXXX) and Objective 2 (Table 6.2).  </w:t>
        </w:r>
      </w:ins>
    </w:p>
    <w:p w14:paraId="606779C4" w14:textId="77777777" w:rsidR="00F13BBC" w:rsidRDefault="00F13BBC" w:rsidP="00F13BBC">
      <w:pPr>
        <w:tabs>
          <w:tab w:val="left" w:pos="360"/>
          <w:tab w:val="left" w:pos="432"/>
        </w:tabs>
        <w:contextualSpacing/>
        <w:rPr>
          <w:ins w:id="514" w:author="Shinneman, Douglas" w:date="2017-04-04T12:53:00Z"/>
          <w:rFonts w:eastAsia="ヒラギノ角ゴ Pro W3"/>
          <w:color w:val="000000"/>
          <w:sz w:val="24"/>
          <w:szCs w:val="24"/>
        </w:rPr>
      </w:pPr>
    </w:p>
    <w:p w14:paraId="7CB73143" w14:textId="77777777" w:rsidR="00F13BBC" w:rsidRPr="00734434" w:rsidRDefault="00F13BBC" w:rsidP="00F13BBC">
      <w:pPr>
        <w:tabs>
          <w:tab w:val="left" w:pos="360"/>
          <w:tab w:val="left" w:pos="432"/>
        </w:tabs>
        <w:contextualSpacing/>
        <w:rPr>
          <w:ins w:id="515" w:author="Shinneman, Douglas" w:date="2017-04-04T12:53:00Z"/>
          <w:rFonts w:eastAsia="ヒラギノ角ゴ Pro W3"/>
          <w:color w:val="000000"/>
          <w:sz w:val="24"/>
          <w:szCs w:val="24"/>
        </w:rPr>
      </w:pPr>
      <w:ins w:id="516" w:author="Shinneman, Douglas" w:date="2017-04-04T12:53:00Z">
        <w:r>
          <w:rPr>
            <w:rFonts w:ascii="Calibri" w:hAnsi="Calibri" w:cs="AdvP7627"/>
            <w:color w:val="231F20"/>
          </w:rPr>
          <w:t xml:space="preserve">We were successful in addressing Objective 2 and all tasks were completed as outlined in the original proposal, with the exception of problems with permits outlined in section 4.2. If we were to conduct this project again, we would collect tree age and soil data at each plot. With age data, we could have examined the impact of annual climate variability on tree establishment and also explored climate relationships to annual tree growth rates and productivity. Soils data would have allowed us to examine site-specific moisture availability, contributing an additional suite of variables to our analyses. Future work will likely involve collecting these data to address the impact of climate and site conditions on post-fire aspen stand dynamics. We may also return to sites sampled in this project, which would allow investigation of how the impacts of climate and environment on aspen regeneration might change over time. </w:t>
        </w:r>
      </w:ins>
    </w:p>
    <w:p w14:paraId="1AE9C81C" w14:textId="77777777" w:rsidR="00F13BBC" w:rsidRDefault="00F13BBC" w:rsidP="00F13BBC">
      <w:pPr>
        <w:tabs>
          <w:tab w:val="left" w:pos="360"/>
          <w:tab w:val="left" w:pos="432"/>
        </w:tabs>
        <w:contextualSpacing/>
        <w:rPr>
          <w:ins w:id="517" w:author="Shinneman, Douglas" w:date="2017-04-04T12:53:00Z"/>
          <w:rFonts w:eastAsia="ヒラギノ角ゴ Pro W3"/>
          <w:color w:val="000000"/>
          <w:sz w:val="24"/>
          <w:szCs w:val="24"/>
        </w:rPr>
      </w:pPr>
      <w:ins w:id="518" w:author="Shinneman, Douglas" w:date="2017-04-04T12:53:00Z">
        <w:r>
          <w:rPr>
            <w:rFonts w:eastAsia="ヒラギノ角ゴ Pro W3"/>
            <w:color w:val="000000"/>
            <w:sz w:val="24"/>
            <w:szCs w:val="24"/>
          </w:rPr>
          <w:tab/>
        </w:r>
      </w:ins>
    </w:p>
    <w:p w14:paraId="15AE9BE3" w14:textId="77777777" w:rsidR="00F13BBC" w:rsidRPr="0078749C" w:rsidRDefault="00F13BBC" w:rsidP="00F13BBC">
      <w:pPr>
        <w:tabs>
          <w:tab w:val="left" w:pos="360"/>
          <w:tab w:val="left" w:pos="432"/>
        </w:tabs>
        <w:contextualSpacing/>
        <w:rPr>
          <w:ins w:id="519" w:author="Shinneman, Douglas" w:date="2017-04-04T12:53:00Z"/>
          <w:rFonts w:eastAsia="ヒラギノ角ゴ Pro W3"/>
          <w:color w:val="000000"/>
          <w:sz w:val="24"/>
          <w:szCs w:val="24"/>
        </w:rPr>
      </w:pPr>
      <w:ins w:id="520" w:author="Shinneman, Douglas" w:date="2017-04-04T12:53:00Z">
        <w:r w:rsidRPr="003750F3">
          <w:rPr>
            <w:rFonts w:cs="AdvP7627"/>
            <w:color w:val="231F20"/>
            <w:sz w:val="24"/>
            <w:szCs w:val="24"/>
          </w:rPr>
          <w:t>We were successful in addressing Objective 2 and all tasks were completed as outlined in the original proposal,</w:t>
        </w:r>
        <w:r>
          <w:rPr>
            <w:rFonts w:cs="AdvP7627"/>
            <w:color w:val="231F20"/>
            <w:sz w:val="24"/>
            <w:szCs w:val="24"/>
          </w:rPr>
          <w:t xml:space="preserve"> with the exception of ….[</w:t>
        </w:r>
        <w:r w:rsidRPr="00D121D0">
          <w:rPr>
            <w:rFonts w:cs="AdvP7627"/>
            <w:color w:val="231F20"/>
            <w:sz w:val="24"/>
            <w:szCs w:val="24"/>
            <w:highlight w:val="yellow"/>
          </w:rPr>
          <w:t>explanation of what didn’t work coming]</w:t>
        </w:r>
      </w:ins>
    </w:p>
    <w:p w14:paraId="669F1267" w14:textId="77777777" w:rsidR="00F13BBC" w:rsidRDefault="00F13BBC" w:rsidP="00F13BBC">
      <w:pPr>
        <w:tabs>
          <w:tab w:val="left" w:pos="432"/>
        </w:tabs>
        <w:spacing w:line="240" w:lineRule="auto"/>
        <w:contextualSpacing/>
        <w:rPr>
          <w:ins w:id="521" w:author="Alec Kretchun" w:date="2017-04-05T11:36:00Z"/>
          <w:sz w:val="24"/>
          <w:szCs w:val="24"/>
        </w:rPr>
      </w:pPr>
    </w:p>
    <w:p w14:paraId="52A1C882" w14:textId="4739BCD9" w:rsidR="00ED4EA5" w:rsidRDefault="00ED4EA5" w:rsidP="00F13BBC">
      <w:pPr>
        <w:tabs>
          <w:tab w:val="left" w:pos="432"/>
        </w:tabs>
        <w:spacing w:line="240" w:lineRule="auto"/>
        <w:contextualSpacing/>
        <w:rPr>
          <w:ins w:id="522" w:author="Alec Kretchun" w:date="2017-04-05T11:36:00Z"/>
          <w:sz w:val="24"/>
          <w:szCs w:val="24"/>
        </w:rPr>
      </w:pPr>
      <w:commentRangeStart w:id="523"/>
      <w:ins w:id="524" w:author="Alec Kretchun" w:date="2017-04-05T11:36:00Z">
        <w:r>
          <w:rPr>
            <w:sz w:val="24"/>
            <w:szCs w:val="24"/>
          </w:rPr>
          <w:t xml:space="preserve">With respect to landscape fire regimes in a changing climate, for the purposes of the study to this point we only implemented a ‘current day’ fire regime, defined by fire rotation period and fire size distributions of </w:t>
        </w:r>
      </w:ins>
      <w:ins w:id="525" w:author="Alec Kretchun" w:date="2017-04-05T11:37:00Z">
        <w:r>
          <w:rPr>
            <w:sz w:val="24"/>
            <w:szCs w:val="24"/>
          </w:rPr>
          <w:t>the</w:t>
        </w:r>
      </w:ins>
      <w:ins w:id="526" w:author="Alec Kretchun" w:date="2017-04-05T11:36:00Z">
        <w:r>
          <w:rPr>
            <w:sz w:val="24"/>
            <w:szCs w:val="24"/>
          </w:rPr>
          <w:t xml:space="preserve"> </w:t>
        </w:r>
      </w:ins>
      <w:ins w:id="527" w:author="Alec Kretchun" w:date="2017-04-05T11:37:00Z">
        <w:r>
          <w:rPr>
            <w:sz w:val="24"/>
            <w:szCs w:val="24"/>
          </w:rPr>
          <w:t xml:space="preserve">surrounding area. Though we intend to update </w:t>
        </w:r>
      </w:ins>
      <w:ins w:id="528" w:author="Alec Kretchun" w:date="2017-04-05T11:38:00Z">
        <w:r>
          <w:rPr>
            <w:sz w:val="24"/>
            <w:szCs w:val="24"/>
          </w:rPr>
          <w:t>subsequent LANDIS-II</w:t>
        </w:r>
      </w:ins>
      <w:ins w:id="529" w:author="Alec Kretchun" w:date="2017-04-05T11:37:00Z">
        <w:r>
          <w:rPr>
            <w:sz w:val="24"/>
            <w:szCs w:val="24"/>
          </w:rPr>
          <w:t xml:space="preserve"> simulations to reflect a more extreme fire future, there is a high degree of uncertainty when applying </w:t>
        </w:r>
      </w:ins>
      <w:ins w:id="530" w:author="Alec Kretchun" w:date="2017-04-05T11:38:00Z">
        <w:r>
          <w:rPr>
            <w:sz w:val="24"/>
            <w:szCs w:val="24"/>
          </w:rPr>
          <w:t xml:space="preserve">a landscape-scale fire regime to such a small study extent. </w:t>
        </w:r>
        <w:commentRangeEnd w:id="523"/>
        <w:r>
          <w:rPr>
            <w:rStyle w:val="CommentReference"/>
          </w:rPr>
          <w:commentReference w:id="523"/>
        </w:r>
      </w:ins>
    </w:p>
    <w:p w14:paraId="2395F62D" w14:textId="77777777" w:rsidR="00ED4EA5" w:rsidRDefault="00ED4EA5" w:rsidP="00F13BBC">
      <w:pPr>
        <w:tabs>
          <w:tab w:val="left" w:pos="432"/>
        </w:tabs>
        <w:spacing w:line="240" w:lineRule="auto"/>
        <w:contextualSpacing/>
        <w:rPr>
          <w:ins w:id="531" w:author="Shinneman, Douglas" w:date="2017-04-04T12:53:00Z"/>
          <w:sz w:val="24"/>
          <w:szCs w:val="24"/>
        </w:rPr>
      </w:pPr>
    </w:p>
    <w:p w14:paraId="7F91E96F" w14:textId="77777777" w:rsidR="00F13BBC" w:rsidRPr="003671C7" w:rsidRDefault="00F13BBC" w:rsidP="00F13BBC">
      <w:pPr>
        <w:tabs>
          <w:tab w:val="left" w:pos="432"/>
        </w:tabs>
        <w:spacing w:line="240" w:lineRule="auto"/>
        <w:contextualSpacing/>
        <w:rPr>
          <w:ins w:id="532" w:author="Shinneman, Douglas" w:date="2017-04-04T12:53:00Z"/>
          <w:sz w:val="24"/>
          <w:szCs w:val="24"/>
        </w:rPr>
      </w:pPr>
      <w:proofErr w:type="gramStart"/>
      <w:ins w:id="533" w:author="Shinneman, Douglas" w:date="2017-04-04T12:53:00Z">
        <w:r w:rsidRPr="003671C7">
          <w:rPr>
            <w:sz w:val="24"/>
            <w:szCs w:val="24"/>
          </w:rPr>
          <w:t>8.4  Hydrological</w:t>
        </w:r>
        <w:proofErr w:type="gramEnd"/>
        <w:r w:rsidRPr="003671C7">
          <w:rPr>
            <w:sz w:val="24"/>
            <w:szCs w:val="24"/>
          </w:rPr>
          <w:t xml:space="preserve"> Effects</w:t>
        </w:r>
      </w:ins>
    </w:p>
    <w:p w14:paraId="1BB5365F" w14:textId="77777777" w:rsidR="00F13BBC" w:rsidRPr="003671C7" w:rsidRDefault="00F13BBC" w:rsidP="00F13BBC">
      <w:pPr>
        <w:tabs>
          <w:tab w:val="left" w:pos="432"/>
        </w:tabs>
        <w:spacing w:line="240" w:lineRule="auto"/>
        <w:contextualSpacing/>
        <w:rPr>
          <w:ins w:id="534" w:author="Shinneman, Douglas" w:date="2017-04-04T12:53:00Z"/>
          <w:sz w:val="24"/>
          <w:szCs w:val="24"/>
        </w:rPr>
      </w:pPr>
    </w:p>
    <w:p w14:paraId="11F3957C" w14:textId="77777777" w:rsidR="00F13BBC" w:rsidRPr="003671C7" w:rsidRDefault="00F13BBC" w:rsidP="00F13BBC">
      <w:pPr>
        <w:tabs>
          <w:tab w:val="left" w:pos="432"/>
        </w:tabs>
        <w:spacing w:line="240" w:lineRule="auto"/>
        <w:contextualSpacing/>
        <w:rPr>
          <w:ins w:id="535" w:author="Shinneman, Douglas" w:date="2017-04-04T12:53:00Z"/>
          <w:sz w:val="24"/>
          <w:szCs w:val="24"/>
        </w:rPr>
      </w:pPr>
      <w:ins w:id="536" w:author="Shinneman, Douglas" w:date="2017-04-04T12:53:00Z">
        <w:r w:rsidRPr="003671C7">
          <w:rPr>
            <w:sz w:val="24"/>
            <w:szCs w:val="24"/>
          </w:rPr>
          <w:tab/>
        </w:r>
      </w:ins>
    </w:p>
    <w:p w14:paraId="48BA67A6" w14:textId="77777777" w:rsidR="00F13BBC" w:rsidRPr="003671C7" w:rsidRDefault="00F13BBC" w:rsidP="00F13BBC">
      <w:pPr>
        <w:tabs>
          <w:tab w:val="left" w:pos="432"/>
        </w:tabs>
        <w:spacing w:line="240" w:lineRule="auto"/>
        <w:contextualSpacing/>
        <w:rPr>
          <w:ins w:id="537" w:author="Shinneman, Douglas" w:date="2017-04-04T12:53:00Z"/>
          <w:sz w:val="24"/>
          <w:szCs w:val="24"/>
        </w:rPr>
      </w:pPr>
    </w:p>
    <w:p w14:paraId="32272E96" w14:textId="77777777" w:rsidR="00F13BBC" w:rsidRPr="003671C7" w:rsidRDefault="00F13BBC" w:rsidP="00F13BBC">
      <w:pPr>
        <w:tabs>
          <w:tab w:val="left" w:pos="432"/>
        </w:tabs>
        <w:spacing w:line="240" w:lineRule="auto"/>
        <w:contextualSpacing/>
        <w:rPr>
          <w:ins w:id="538" w:author="Shinneman, Douglas" w:date="2017-04-04T12:53:00Z"/>
          <w:sz w:val="24"/>
          <w:szCs w:val="24"/>
        </w:rPr>
      </w:pPr>
      <w:ins w:id="539" w:author="Shinneman, Douglas" w:date="2017-04-04T12:53:00Z">
        <w:r w:rsidRPr="003671C7">
          <w:rPr>
            <w:rStyle w:val="CommentReference"/>
            <w:sz w:val="24"/>
            <w:szCs w:val="24"/>
          </w:rPr>
          <w:commentReference w:id="540"/>
        </w:r>
        <w:commentRangeStart w:id="541"/>
        <w:r w:rsidRPr="003671C7">
          <w:rPr>
            <w:sz w:val="24"/>
            <w:szCs w:val="24"/>
          </w:rPr>
          <w:t>Recommendations</w:t>
        </w:r>
        <w:commentRangeEnd w:id="541"/>
        <w:r w:rsidRPr="003671C7">
          <w:rPr>
            <w:rStyle w:val="CommentReference"/>
            <w:sz w:val="24"/>
            <w:szCs w:val="24"/>
          </w:rPr>
          <w:commentReference w:id="541"/>
        </w:r>
      </w:ins>
    </w:p>
    <w:p w14:paraId="2432FDD2" w14:textId="77777777" w:rsidR="00F13BBC" w:rsidRPr="003671C7" w:rsidRDefault="00F13BBC" w:rsidP="00F13BBC">
      <w:pPr>
        <w:tabs>
          <w:tab w:val="left" w:pos="432"/>
        </w:tabs>
        <w:spacing w:line="240" w:lineRule="auto"/>
        <w:contextualSpacing/>
        <w:rPr>
          <w:ins w:id="542" w:author="Shinneman, Douglas" w:date="2017-04-04T12:53:00Z"/>
          <w:sz w:val="24"/>
          <w:szCs w:val="24"/>
        </w:rPr>
      </w:pPr>
    </w:p>
    <w:p w14:paraId="53402626" w14:textId="77777777" w:rsidR="00F13BBC" w:rsidRPr="003671C7" w:rsidRDefault="00F13BBC" w:rsidP="00F13BBC">
      <w:pPr>
        <w:tabs>
          <w:tab w:val="left" w:pos="432"/>
        </w:tabs>
        <w:spacing w:line="240" w:lineRule="auto"/>
        <w:contextualSpacing/>
        <w:rPr>
          <w:ins w:id="543" w:author="Shinneman, Douglas" w:date="2017-04-04T12:53:00Z"/>
          <w:sz w:val="24"/>
          <w:szCs w:val="24"/>
        </w:rPr>
      </w:pPr>
      <w:ins w:id="544" w:author="Shinneman, Douglas" w:date="2017-04-04T12:53:00Z">
        <w:r w:rsidRPr="003671C7">
          <w:rPr>
            <w:sz w:val="24"/>
            <w:szCs w:val="24"/>
          </w:rPr>
          <w:t>Future directions</w:t>
        </w:r>
      </w:ins>
    </w:p>
    <w:p w14:paraId="5F0456DF" w14:textId="77777777" w:rsidR="00F13BBC" w:rsidRPr="003671C7" w:rsidRDefault="00F13BBC" w:rsidP="00F13BBC">
      <w:pPr>
        <w:pStyle w:val="ListParagraph"/>
        <w:numPr>
          <w:ilvl w:val="0"/>
          <w:numId w:val="8"/>
        </w:numPr>
        <w:tabs>
          <w:tab w:val="left" w:pos="432"/>
        </w:tabs>
        <w:spacing w:after="0" w:line="240" w:lineRule="auto"/>
        <w:rPr>
          <w:ins w:id="545" w:author="Shinneman, Douglas" w:date="2017-04-04T12:53:00Z"/>
          <w:sz w:val="24"/>
          <w:szCs w:val="24"/>
        </w:rPr>
      </w:pPr>
      <w:ins w:id="546" w:author="Shinneman, Douglas" w:date="2017-04-04T12:53:00Z">
        <w:r w:rsidRPr="003671C7">
          <w:rPr>
            <w:sz w:val="24"/>
            <w:szCs w:val="24"/>
          </w:rPr>
          <w:t>Refine aspen vulnerability map, scale up hydro analysis</w:t>
        </w:r>
      </w:ins>
    </w:p>
    <w:p w14:paraId="44858566" w14:textId="77777777" w:rsidR="00F13BBC" w:rsidRPr="003671C7" w:rsidRDefault="00F13BBC" w:rsidP="00F13BBC">
      <w:pPr>
        <w:pStyle w:val="ListParagraph"/>
        <w:numPr>
          <w:ilvl w:val="0"/>
          <w:numId w:val="8"/>
        </w:numPr>
        <w:tabs>
          <w:tab w:val="left" w:pos="432"/>
        </w:tabs>
        <w:spacing w:after="0" w:line="240" w:lineRule="auto"/>
        <w:rPr>
          <w:ins w:id="547" w:author="Shinneman, Douglas" w:date="2017-04-04T12:53:00Z"/>
          <w:sz w:val="24"/>
          <w:szCs w:val="24"/>
        </w:rPr>
      </w:pPr>
      <w:ins w:id="548" w:author="Shinneman, Douglas" w:date="2017-04-04T12:53:00Z">
        <w:r w:rsidRPr="003671C7">
          <w:rPr>
            <w:sz w:val="24"/>
            <w:szCs w:val="24"/>
          </w:rPr>
          <w:lastRenderedPageBreak/>
          <w:t>Hydro: Extend snow classification to: a. Hydrological regime classification, and b. Regime class delta for climate change, c. Regime class delta for vegetation change coupled with CC</w:t>
        </w:r>
      </w:ins>
    </w:p>
    <w:p w14:paraId="515B7278" w14:textId="77777777" w:rsidR="00F13BBC" w:rsidRPr="003671C7" w:rsidRDefault="00F13BBC" w:rsidP="00F13BBC">
      <w:pPr>
        <w:pStyle w:val="ListParagraph"/>
        <w:numPr>
          <w:ilvl w:val="0"/>
          <w:numId w:val="8"/>
        </w:numPr>
        <w:tabs>
          <w:tab w:val="left" w:pos="432"/>
        </w:tabs>
        <w:spacing w:after="0" w:line="240" w:lineRule="auto"/>
        <w:rPr>
          <w:ins w:id="549" w:author="Shinneman, Douglas" w:date="2017-04-04T12:53:00Z"/>
          <w:sz w:val="24"/>
          <w:szCs w:val="24"/>
        </w:rPr>
      </w:pPr>
      <w:ins w:id="550" w:author="Shinneman, Douglas" w:date="2017-04-04T12:53:00Z">
        <w:r w:rsidRPr="003671C7">
          <w:rPr>
            <w:sz w:val="24"/>
            <w:szCs w:val="24"/>
          </w:rPr>
          <w:t>Outreach once final papers are published – research briefs and webinar</w:t>
        </w:r>
      </w:ins>
    </w:p>
    <w:p w14:paraId="3C434C52" w14:textId="77777777" w:rsidR="00F13BBC" w:rsidRPr="003671C7" w:rsidRDefault="00F13BBC" w:rsidP="00F13BBC">
      <w:pPr>
        <w:pStyle w:val="ListParagraph"/>
        <w:numPr>
          <w:ilvl w:val="0"/>
          <w:numId w:val="8"/>
        </w:numPr>
        <w:tabs>
          <w:tab w:val="left" w:pos="432"/>
        </w:tabs>
        <w:spacing w:after="0" w:line="240" w:lineRule="auto"/>
        <w:rPr>
          <w:ins w:id="551" w:author="Shinneman, Douglas" w:date="2017-04-04T12:53:00Z"/>
          <w:sz w:val="24"/>
          <w:szCs w:val="24"/>
        </w:rPr>
      </w:pPr>
      <w:ins w:id="552" w:author="Shinneman, Douglas" w:date="2017-04-04T12:53:00Z">
        <w:r w:rsidRPr="003671C7">
          <w:rPr>
            <w:sz w:val="24"/>
            <w:szCs w:val="24"/>
          </w:rPr>
          <w:t>…?</w:t>
        </w:r>
      </w:ins>
    </w:p>
    <w:p w14:paraId="0B0CCBBC" w14:textId="3692FE26" w:rsidR="004765D4" w:rsidRPr="003671C7" w:rsidDel="00F13BBC" w:rsidRDefault="004765D4" w:rsidP="003671C7">
      <w:pPr>
        <w:tabs>
          <w:tab w:val="left" w:pos="360"/>
          <w:tab w:val="left" w:pos="432"/>
        </w:tabs>
        <w:spacing w:line="240" w:lineRule="auto"/>
        <w:contextualSpacing/>
        <w:rPr>
          <w:del w:id="553" w:author="Shinneman, Douglas" w:date="2017-04-04T12:53:00Z"/>
          <w:rFonts w:eastAsia="ヒラギノ角ゴ Pro W3"/>
          <w:b/>
          <w:color w:val="000000"/>
          <w:sz w:val="24"/>
          <w:szCs w:val="24"/>
        </w:rPr>
      </w:pPr>
      <w:del w:id="554" w:author="Shinneman, Douglas" w:date="2017-04-04T12:53:00Z">
        <w:r w:rsidRPr="003671C7" w:rsidDel="00F13BBC">
          <w:rPr>
            <w:sz w:val="24"/>
            <w:szCs w:val="24"/>
          </w:rPr>
          <w:delText>8.1 Aspen NPP</w:delText>
        </w:r>
      </w:del>
    </w:p>
    <w:p w14:paraId="04F0B03C" w14:textId="402CCE93" w:rsidR="004765D4" w:rsidRPr="003671C7" w:rsidDel="00F13BBC" w:rsidRDefault="004765D4" w:rsidP="003671C7">
      <w:pPr>
        <w:tabs>
          <w:tab w:val="left" w:pos="432"/>
        </w:tabs>
        <w:spacing w:line="240" w:lineRule="auto"/>
        <w:contextualSpacing/>
        <w:rPr>
          <w:del w:id="555" w:author="Shinneman, Douglas" w:date="2017-04-04T12:53:00Z"/>
          <w:sz w:val="24"/>
          <w:szCs w:val="24"/>
        </w:rPr>
      </w:pPr>
    </w:p>
    <w:p w14:paraId="20A5A579" w14:textId="63A62B6A" w:rsidR="004765D4" w:rsidRPr="003671C7" w:rsidDel="00F13BBC" w:rsidRDefault="00347370" w:rsidP="00347370">
      <w:pPr>
        <w:tabs>
          <w:tab w:val="left" w:pos="432"/>
        </w:tabs>
        <w:spacing w:line="240" w:lineRule="auto"/>
        <w:contextualSpacing/>
        <w:rPr>
          <w:del w:id="556" w:author="Shinneman, Douglas" w:date="2017-04-04T12:53:00Z"/>
          <w:sz w:val="24"/>
          <w:szCs w:val="24"/>
        </w:rPr>
      </w:pPr>
      <w:del w:id="557" w:author="Shinneman, Douglas" w:date="2017-04-04T12:53:00Z">
        <w:r w:rsidDel="00F13BBC">
          <w:rPr>
            <w:sz w:val="24"/>
            <w:szCs w:val="24"/>
          </w:rPr>
          <w:tab/>
        </w:r>
        <w:r w:rsidR="004765D4" w:rsidRPr="003671C7" w:rsidDel="00F13BBC">
          <w:rPr>
            <w:sz w:val="24"/>
            <w:szCs w:val="24"/>
          </w:rPr>
          <w:delText>Although temperature directly influences both the precipitation phase and intensity of evaporative demand, plants can utilize numerous strategies to adjust and moderate their function in the face of severe drought. While no significant changes in the amount of total precipitation have been documented within the RCEW (Nayak et al., 2010, Seyfried et al., 2011), precipitation in the watershed is becoming increasingly rain-dominated at all elevations. Future shifts in the timing and phase of precipitation could impact aspen communities depending on their location along this shifting precipitation phase gradient. The results presented here indicate that historically, the redistribution of precipitation is particularly important at drier sites that both receive 500 mm or less annual precipitation and have high soil moisture storage capacity. However, as temperatures and drought severity increase, so will the vulnerability of many semi-arid and forest ecosystems. By the mid-21</w:delText>
        </w:r>
        <w:r w:rsidR="004765D4" w:rsidRPr="003671C7" w:rsidDel="00F13BBC">
          <w:rPr>
            <w:sz w:val="24"/>
            <w:szCs w:val="24"/>
            <w:vertAlign w:val="superscript"/>
          </w:rPr>
          <w:delText>st</w:delText>
        </w:r>
        <w:r w:rsidR="004765D4" w:rsidRPr="003671C7" w:rsidDel="00F13BBC">
          <w:rPr>
            <w:sz w:val="24"/>
            <w:szCs w:val="24"/>
          </w:rPr>
          <w:delText xml:space="preserve"> century, mid-elevation sites in this study experienced reduced NPP via increasing evaporative demand and drought severity. However, simulations also suggest that aspen stands have some capacity to shift periods of growth and remain productive under significant temperature and precipitation changes.</w:delText>
        </w:r>
      </w:del>
    </w:p>
    <w:p w14:paraId="0DC9C4DD" w14:textId="78DC5D72" w:rsidR="004765D4" w:rsidRPr="003671C7" w:rsidDel="00F13BBC" w:rsidRDefault="004765D4" w:rsidP="003671C7">
      <w:pPr>
        <w:tabs>
          <w:tab w:val="left" w:pos="432"/>
        </w:tabs>
        <w:spacing w:line="240" w:lineRule="auto"/>
        <w:contextualSpacing/>
        <w:rPr>
          <w:del w:id="558" w:author="Shinneman, Douglas" w:date="2017-04-04T12:53:00Z"/>
          <w:sz w:val="24"/>
          <w:szCs w:val="24"/>
        </w:rPr>
      </w:pPr>
    </w:p>
    <w:p w14:paraId="109204B7" w14:textId="61D60810" w:rsidR="004765D4" w:rsidRPr="003671C7" w:rsidDel="00F13BBC" w:rsidRDefault="004765D4" w:rsidP="003671C7">
      <w:pPr>
        <w:tabs>
          <w:tab w:val="left" w:pos="432"/>
        </w:tabs>
        <w:spacing w:line="240" w:lineRule="auto"/>
        <w:contextualSpacing/>
        <w:rPr>
          <w:del w:id="559" w:author="Shinneman, Douglas" w:date="2017-04-04T12:53:00Z"/>
          <w:sz w:val="24"/>
          <w:szCs w:val="24"/>
        </w:rPr>
      </w:pPr>
      <w:del w:id="560" w:author="Shinneman, Douglas" w:date="2017-04-04T12:53:00Z">
        <w:r w:rsidRPr="003671C7" w:rsidDel="00F13BBC">
          <w:rPr>
            <w:sz w:val="24"/>
            <w:szCs w:val="24"/>
          </w:rPr>
          <w:delText>8.4  Hydrological Effects</w:delText>
        </w:r>
      </w:del>
    </w:p>
    <w:p w14:paraId="4CCB9D52" w14:textId="6B002E51" w:rsidR="004765D4" w:rsidRPr="003671C7" w:rsidDel="00F13BBC" w:rsidRDefault="004765D4" w:rsidP="003671C7">
      <w:pPr>
        <w:tabs>
          <w:tab w:val="left" w:pos="432"/>
        </w:tabs>
        <w:spacing w:line="240" w:lineRule="auto"/>
        <w:contextualSpacing/>
        <w:rPr>
          <w:del w:id="561" w:author="Shinneman, Douglas" w:date="2017-04-04T12:53:00Z"/>
          <w:sz w:val="24"/>
          <w:szCs w:val="24"/>
        </w:rPr>
      </w:pPr>
    </w:p>
    <w:p w14:paraId="3A5F3F83" w14:textId="254DCA57" w:rsidR="004765D4" w:rsidRPr="003671C7" w:rsidDel="00F13BBC" w:rsidRDefault="004765D4" w:rsidP="003671C7">
      <w:pPr>
        <w:tabs>
          <w:tab w:val="left" w:pos="432"/>
        </w:tabs>
        <w:spacing w:line="240" w:lineRule="auto"/>
        <w:contextualSpacing/>
        <w:rPr>
          <w:del w:id="562" w:author="Shinneman, Douglas" w:date="2017-04-04T12:53:00Z"/>
          <w:sz w:val="24"/>
          <w:szCs w:val="24"/>
        </w:rPr>
      </w:pPr>
      <w:del w:id="563" w:author="Shinneman, Douglas" w:date="2017-04-04T12:53:00Z">
        <w:r w:rsidRPr="003671C7" w:rsidDel="00F13BBC">
          <w:rPr>
            <w:sz w:val="24"/>
            <w:szCs w:val="24"/>
          </w:rPr>
          <w:tab/>
        </w:r>
      </w:del>
    </w:p>
    <w:p w14:paraId="73144D91" w14:textId="34583BC8" w:rsidR="004765D4" w:rsidRPr="003671C7" w:rsidDel="00F13BBC" w:rsidRDefault="004765D4" w:rsidP="003671C7">
      <w:pPr>
        <w:tabs>
          <w:tab w:val="left" w:pos="432"/>
        </w:tabs>
        <w:spacing w:line="240" w:lineRule="auto"/>
        <w:contextualSpacing/>
        <w:rPr>
          <w:del w:id="564" w:author="Shinneman, Douglas" w:date="2017-04-04T12:53:00Z"/>
          <w:sz w:val="24"/>
          <w:szCs w:val="24"/>
        </w:rPr>
      </w:pPr>
    </w:p>
    <w:p w14:paraId="6CF0B0BB" w14:textId="5AC9FF5B" w:rsidR="004765D4" w:rsidRPr="003671C7" w:rsidDel="00F13BBC" w:rsidRDefault="004765D4" w:rsidP="00056988">
      <w:pPr>
        <w:tabs>
          <w:tab w:val="left" w:pos="432"/>
        </w:tabs>
        <w:spacing w:line="240" w:lineRule="auto"/>
        <w:contextualSpacing/>
        <w:outlineLvl w:val="0"/>
        <w:rPr>
          <w:del w:id="565" w:author="Shinneman, Douglas" w:date="2017-04-04T12:53:00Z"/>
          <w:sz w:val="24"/>
          <w:szCs w:val="24"/>
        </w:rPr>
      </w:pPr>
      <w:del w:id="566" w:author="Shinneman, Douglas" w:date="2017-04-04T12:53:00Z">
        <w:r w:rsidRPr="003671C7" w:rsidDel="00F13BBC">
          <w:rPr>
            <w:rStyle w:val="CommentReference"/>
            <w:sz w:val="24"/>
            <w:szCs w:val="24"/>
          </w:rPr>
          <w:commentReference w:id="567"/>
        </w:r>
        <w:commentRangeStart w:id="568"/>
        <w:r w:rsidRPr="003671C7" w:rsidDel="00F13BBC">
          <w:rPr>
            <w:sz w:val="24"/>
            <w:szCs w:val="24"/>
          </w:rPr>
          <w:delText>Recommendations</w:delText>
        </w:r>
        <w:commentRangeEnd w:id="568"/>
        <w:r w:rsidRPr="003671C7" w:rsidDel="00F13BBC">
          <w:rPr>
            <w:rStyle w:val="CommentReference"/>
            <w:sz w:val="24"/>
            <w:szCs w:val="24"/>
          </w:rPr>
          <w:commentReference w:id="568"/>
        </w:r>
      </w:del>
    </w:p>
    <w:p w14:paraId="68B8D5EA" w14:textId="12562ED0" w:rsidR="004765D4" w:rsidRPr="003671C7" w:rsidDel="00F13BBC" w:rsidRDefault="004765D4" w:rsidP="003671C7">
      <w:pPr>
        <w:tabs>
          <w:tab w:val="left" w:pos="432"/>
        </w:tabs>
        <w:spacing w:line="240" w:lineRule="auto"/>
        <w:contextualSpacing/>
        <w:rPr>
          <w:del w:id="569" w:author="Shinneman, Douglas" w:date="2017-04-04T12:53:00Z"/>
          <w:sz w:val="24"/>
          <w:szCs w:val="24"/>
        </w:rPr>
      </w:pPr>
    </w:p>
    <w:p w14:paraId="15F36613" w14:textId="5456B6B3" w:rsidR="004765D4" w:rsidRPr="003671C7" w:rsidDel="00F13BBC" w:rsidRDefault="004765D4" w:rsidP="00056988">
      <w:pPr>
        <w:tabs>
          <w:tab w:val="left" w:pos="432"/>
        </w:tabs>
        <w:spacing w:line="240" w:lineRule="auto"/>
        <w:contextualSpacing/>
        <w:outlineLvl w:val="0"/>
        <w:rPr>
          <w:del w:id="570" w:author="Shinneman, Douglas" w:date="2017-04-04T12:53:00Z"/>
          <w:sz w:val="24"/>
          <w:szCs w:val="24"/>
        </w:rPr>
      </w:pPr>
      <w:del w:id="571" w:author="Shinneman, Douglas" w:date="2017-04-04T12:53:00Z">
        <w:r w:rsidRPr="003671C7" w:rsidDel="00F13BBC">
          <w:rPr>
            <w:sz w:val="24"/>
            <w:szCs w:val="24"/>
          </w:rPr>
          <w:delText>Future directions</w:delText>
        </w:r>
      </w:del>
    </w:p>
    <w:p w14:paraId="359FA83E" w14:textId="66414DE6" w:rsidR="004765D4" w:rsidRPr="003671C7" w:rsidDel="00F13BBC" w:rsidRDefault="004765D4" w:rsidP="003671C7">
      <w:pPr>
        <w:pStyle w:val="ListParagraph"/>
        <w:numPr>
          <w:ilvl w:val="0"/>
          <w:numId w:val="8"/>
        </w:numPr>
        <w:tabs>
          <w:tab w:val="left" w:pos="432"/>
        </w:tabs>
        <w:spacing w:after="0" w:line="240" w:lineRule="auto"/>
        <w:rPr>
          <w:del w:id="572" w:author="Shinneman, Douglas" w:date="2017-04-04T12:53:00Z"/>
          <w:sz w:val="24"/>
          <w:szCs w:val="24"/>
        </w:rPr>
      </w:pPr>
      <w:del w:id="573" w:author="Shinneman, Douglas" w:date="2017-04-04T12:53:00Z">
        <w:r w:rsidRPr="003671C7" w:rsidDel="00F13BBC">
          <w:rPr>
            <w:sz w:val="24"/>
            <w:szCs w:val="24"/>
          </w:rPr>
          <w:delText>Refine aspen vulnerability map, scale up hydro analysis</w:delText>
        </w:r>
      </w:del>
    </w:p>
    <w:p w14:paraId="490614FC" w14:textId="110830F9" w:rsidR="004765D4" w:rsidRPr="003671C7" w:rsidDel="00F13BBC" w:rsidRDefault="004765D4" w:rsidP="003671C7">
      <w:pPr>
        <w:pStyle w:val="ListParagraph"/>
        <w:numPr>
          <w:ilvl w:val="0"/>
          <w:numId w:val="8"/>
        </w:numPr>
        <w:tabs>
          <w:tab w:val="left" w:pos="432"/>
        </w:tabs>
        <w:spacing w:after="0" w:line="240" w:lineRule="auto"/>
        <w:rPr>
          <w:del w:id="574" w:author="Shinneman, Douglas" w:date="2017-04-04T12:53:00Z"/>
          <w:sz w:val="24"/>
          <w:szCs w:val="24"/>
        </w:rPr>
      </w:pPr>
      <w:del w:id="575" w:author="Shinneman, Douglas" w:date="2017-04-04T12:53:00Z">
        <w:r w:rsidRPr="003671C7" w:rsidDel="00F13BBC">
          <w:rPr>
            <w:sz w:val="24"/>
            <w:szCs w:val="24"/>
          </w:rPr>
          <w:delText>Hydro: Extend snow classification to: a. Hydrological regime classification, and b. Regime class delta for climate change, c. Regime class delta for vegetation change coupled with CC</w:delText>
        </w:r>
      </w:del>
    </w:p>
    <w:p w14:paraId="095FE5CF" w14:textId="265D4A76" w:rsidR="004765D4" w:rsidRPr="003671C7" w:rsidDel="00F13BBC" w:rsidRDefault="004765D4" w:rsidP="003671C7">
      <w:pPr>
        <w:pStyle w:val="ListParagraph"/>
        <w:numPr>
          <w:ilvl w:val="0"/>
          <w:numId w:val="8"/>
        </w:numPr>
        <w:tabs>
          <w:tab w:val="left" w:pos="432"/>
        </w:tabs>
        <w:spacing w:after="0" w:line="240" w:lineRule="auto"/>
        <w:rPr>
          <w:del w:id="576" w:author="Shinneman, Douglas" w:date="2017-04-04T12:53:00Z"/>
          <w:sz w:val="24"/>
          <w:szCs w:val="24"/>
        </w:rPr>
      </w:pPr>
      <w:del w:id="577" w:author="Shinneman, Douglas" w:date="2017-04-04T12:53:00Z">
        <w:r w:rsidRPr="003671C7" w:rsidDel="00F13BBC">
          <w:rPr>
            <w:sz w:val="24"/>
            <w:szCs w:val="24"/>
          </w:rPr>
          <w:delText>Outreach once final papers are published – research briefs and webinar</w:delText>
        </w:r>
      </w:del>
    </w:p>
    <w:p w14:paraId="3EFFFD02" w14:textId="2DC17EF0" w:rsidR="004765D4" w:rsidRPr="003671C7" w:rsidDel="00F13BBC" w:rsidRDefault="004765D4" w:rsidP="003671C7">
      <w:pPr>
        <w:pStyle w:val="ListParagraph"/>
        <w:numPr>
          <w:ilvl w:val="0"/>
          <w:numId w:val="8"/>
        </w:numPr>
        <w:tabs>
          <w:tab w:val="left" w:pos="432"/>
        </w:tabs>
        <w:spacing w:after="0" w:line="240" w:lineRule="auto"/>
        <w:rPr>
          <w:del w:id="578" w:author="Shinneman, Douglas" w:date="2017-04-04T12:53:00Z"/>
          <w:sz w:val="24"/>
          <w:szCs w:val="24"/>
        </w:rPr>
      </w:pPr>
      <w:del w:id="579" w:author="Shinneman, Douglas" w:date="2017-04-04T12:53:00Z">
        <w:r w:rsidRPr="003671C7" w:rsidDel="00F13BBC">
          <w:rPr>
            <w:sz w:val="24"/>
            <w:szCs w:val="24"/>
          </w:rPr>
          <w:delText>…?</w:delText>
        </w:r>
      </w:del>
    </w:p>
    <w:p w14:paraId="7D9A0226" w14:textId="732F7EAC" w:rsidR="004765D4" w:rsidRPr="003671C7" w:rsidDel="00F13BBC" w:rsidRDefault="004765D4" w:rsidP="003671C7">
      <w:pPr>
        <w:tabs>
          <w:tab w:val="left" w:pos="432"/>
        </w:tabs>
        <w:spacing w:line="240" w:lineRule="auto"/>
        <w:contextualSpacing/>
        <w:rPr>
          <w:del w:id="580" w:author="Shinneman, Douglas" w:date="2017-04-04T12:53:00Z"/>
          <w:sz w:val="24"/>
          <w:szCs w:val="24"/>
        </w:rPr>
      </w:pPr>
    </w:p>
    <w:p w14:paraId="18517680" w14:textId="77777777" w:rsidR="004765D4" w:rsidRPr="003671C7" w:rsidRDefault="004765D4" w:rsidP="003671C7">
      <w:pPr>
        <w:tabs>
          <w:tab w:val="left" w:pos="432"/>
        </w:tabs>
        <w:spacing w:line="240" w:lineRule="auto"/>
        <w:contextualSpacing/>
        <w:rPr>
          <w:sz w:val="24"/>
          <w:szCs w:val="24"/>
        </w:rPr>
      </w:pPr>
    </w:p>
    <w:p w14:paraId="083BC85F" w14:textId="77777777" w:rsidR="00734434" w:rsidRPr="003671C7" w:rsidRDefault="00734434" w:rsidP="003671C7">
      <w:pPr>
        <w:tabs>
          <w:tab w:val="left" w:pos="360"/>
          <w:tab w:val="left" w:pos="432"/>
        </w:tabs>
        <w:spacing w:line="240" w:lineRule="auto"/>
        <w:contextualSpacing/>
        <w:rPr>
          <w:rFonts w:eastAsia="ヒラギノ角ゴ Pro W3"/>
          <w:color w:val="000000"/>
          <w:sz w:val="24"/>
          <w:szCs w:val="24"/>
        </w:rPr>
      </w:pPr>
    </w:p>
    <w:p w14:paraId="78829D01" w14:textId="77777777" w:rsidR="004765D4" w:rsidRPr="00652843" w:rsidRDefault="00624D03" w:rsidP="00652843">
      <w:pPr>
        <w:tabs>
          <w:tab w:val="left" w:pos="432"/>
        </w:tabs>
        <w:autoSpaceDE w:val="0"/>
        <w:autoSpaceDN w:val="0"/>
        <w:adjustRightInd w:val="0"/>
        <w:spacing w:after="0" w:line="240" w:lineRule="auto"/>
        <w:contextualSpacing/>
        <w:rPr>
          <w:rFonts w:cs="AdvP7627"/>
          <w:color w:val="231F20"/>
          <w:sz w:val="24"/>
          <w:szCs w:val="24"/>
        </w:rPr>
      </w:pPr>
      <w:r w:rsidRPr="003671C7">
        <w:rPr>
          <w:rFonts w:eastAsia="ヒラギノ角ゴ Pro W3"/>
          <w:b/>
          <w:color w:val="000000"/>
          <w:sz w:val="24"/>
          <w:szCs w:val="24"/>
        </w:rPr>
        <w:t>9. MANAGEMENT APPLICATIONS AND PRODUCTS</w:t>
      </w:r>
      <w:del w:id="581" w:author="Link, Timothy (tlink@uidaho.edu)" w:date="2017-04-03T11:53:00Z">
        <w:r w:rsidR="00652843" w:rsidDel="00DF1AFE">
          <w:rPr>
            <w:rFonts w:eastAsia="ヒラギノ角ゴ Pro W3"/>
            <w:b/>
            <w:color w:val="000000"/>
            <w:sz w:val="24"/>
            <w:szCs w:val="24"/>
          </w:rPr>
          <w:delText xml:space="preserve"> </w:delText>
        </w:r>
        <w:r w:rsidR="00652843" w:rsidRPr="00652843" w:rsidDel="00DF1AFE">
          <w:rPr>
            <w:rFonts w:eastAsia="ヒラギノ角ゴ Pro W3"/>
            <w:b/>
            <w:color w:val="000000"/>
            <w:sz w:val="24"/>
            <w:szCs w:val="24"/>
            <w:highlight w:val="yellow"/>
          </w:rPr>
          <w:delText>[</w:delText>
        </w:r>
        <w:r w:rsidR="00652843" w:rsidDel="00DF1AFE">
          <w:rPr>
            <w:rFonts w:eastAsia="ヒラギノ角ゴ Pro W3"/>
            <w:b/>
            <w:color w:val="000000"/>
            <w:sz w:val="24"/>
            <w:szCs w:val="24"/>
            <w:highlight w:val="yellow"/>
          </w:rPr>
          <w:delText>Tim</w:delText>
        </w:r>
        <w:r w:rsidR="00652843" w:rsidRPr="00652843" w:rsidDel="00DF1AFE">
          <w:rPr>
            <w:rFonts w:eastAsia="ヒラギノ角ゴ Pro W3"/>
            <w:b/>
            <w:color w:val="000000"/>
            <w:sz w:val="24"/>
            <w:szCs w:val="24"/>
            <w:highlight w:val="yellow"/>
          </w:rPr>
          <w:delText xml:space="preserve"> will write</w:delText>
        </w:r>
        <w:r w:rsidR="003170BA" w:rsidDel="00DF1AFE">
          <w:rPr>
            <w:rFonts w:eastAsia="ヒラギノ角ゴ Pro W3"/>
            <w:b/>
            <w:color w:val="000000"/>
            <w:sz w:val="24"/>
            <w:szCs w:val="24"/>
            <w:highlight w:val="yellow"/>
          </w:rPr>
          <w:delText>, and will incorporate the sections already written by Susan and Tim below</w:delText>
        </w:r>
        <w:r w:rsidR="00652843" w:rsidRPr="00652843" w:rsidDel="00DF1AFE">
          <w:rPr>
            <w:rFonts w:eastAsia="ヒラギノ角ゴ Pro W3"/>
            <w:b/>
            <w:color w:val="000000"/>
            <w:sz w:val="24"/>
            <w:szCs w:val="24"/>
            <w:highlight w:val="yellow"/>
          </w:rPr>
          <w:delText>]</w:delText>
        </w:r>
        <w:r w:rsidR="004765D4" w:rsidRPr="003671C7" w:rsidDel="00DF1AFE">
          <w:rPr>
            <w:rStyle w:val="CommentReference"/>
            <w:b/>
            <w:sz w:val="24"/>
            <w:szCs w:val="24"/>
          </w:rPr>
          <w:commentReference w:id="582"/>
        </w:r>
      </w:del>
    </w:p>
    <w:p w14:paraId="45CE2DEB" w14:textId="77777777" w:rsidR="007A209A" w:rsidDel="00DF1AFE" w:rsidRDefault="007A209A" w:rsidP="003671C7">
      <w:pPr>
        <w:tabs>
          <w:tab w:val="left" w:pos="432"/>
        </w:tabs>
        <w:spacing w:line="240" w:lineRule="auto"/>
        <w:contextualSpacing/>
        <w:rPr>
          <w:del w:id="583" w:author="Link, Timothy (tlink@uidaho.edu)" w:date="2017-04-03T11:53:00Z"/>
          <w:sz w:val="24"/>
          <w:szCs w:val="24"/>
        </w:rPr>
      </w:pPr>
    </w:p>
    <w:p w14:paraId="11C46245" w14:textId="77777777" w:rsidR="007A209A" w:rsidRDefault="007A209A" w:rsidP="003671C7">
      <w:pPr>
        <w:tabs>
          <w:tab w:val="left" w:pos="432"/>
        </w:tabs>
        <w:spacing w:line="240" w:lineRule="auto"/>
        <w:contextualSpacing/>
        <w:rPr>
          <w:sz w:val="24"/>
          <w:szCs w:val="24"/>
        </w:rPr>
      </w:pPr>
    </w:p>
    <w:p w14:paraId="35FAB900" w14:textId="77777777" w:rsidR="009F5812" w:rsidRDefault="009F5812" w:rsidP="007A209A">
      <w:pPr>
        <w:tabs>
          <w:tab w:val="left" w:pos="360"/>
          <w:tab w:val="left" w:pos="432"/>
        </w:tabs>
        <w:contextualSpacing/>
        <w:rPr>
          <w:ins w:id="584" w:author="Link, Timothy (tlink@uidaho.edu)" w:date="2017-04-03T12:31:00Z"/>
          <w:rFonts w:ascii="Calibri" w:eastAsia="ヒラギノ角ゴ Pro W3" w:hAnsi="Calibri"/>
          <w:color w:val="000000"/>
          <w:sz w:val="24"/>
          <w:szCs w:val="24"/>
        </w:rPr>
      </w:pPr>
      <w:ins w:id="585" w:author="Link, Timothy (tlink@uidaho.edu)" w:date="2017-04-03T12:31:00Z">
        <w:r>
          <w:rPr>
            <w:rFonts w:ascii="Calibri" w:eastAsia="ヒラギノ角ゴ Pro W3" w:hAnsi="Calibri"/>
            <w:color w:val="000000"/>
            <w:sz w:val="24"/>
            <w:szCs w:val="24"/>
          </w:rPr>
          <w:lastRenderedPageBreak/>
          <w:tab/>
        </w:r>
      </w:ins>
      <w:del w:id="586" w:author="Link, Timothy (tlink@uidaho.edu)" w:date="2017-04-03T11:53:00Z">
        <w:r w:rsidR="007A209A" w:rsidRPr="002D698C" w:rsidDel="00DF1AFE">
          <w:rPr>
            <w:rFonts w:ascii="Calibri" w:eastAsia="ヒラギノ角ゴ Pro W3" w:hAnsi="Calibri"/>
            <w:color w:val="000000"/>
            <w:sz w:val="24"/>
            <w:szCs w:val="24"/>
          </w:rPr>
          <w:delText xml:space="preserve">9.2 </w:delText>
        </w:r>
      </w:del>
      <w:r w:rsidR="007A209A" w:rsidRPr="002D698C">
        <w:rPr>
          <w:rFonts w:ascii="Calibri" w:eastAsia="ヒラギノ角ゴ Pro W3" w:hAnsi="Calibri"/>
          <w:color w:val="000000"/>
          <w:sz w:val="24"/>
          <w:szCs w:val="24"/>
        </w:rPr>
        <w:t>To complete this aspect of the project, we collaborated with managers across several U</w:t>
      </w:r>
      <w:ins w:id="587" w:author="Link, Timothy (tlink@uidaho.edu)" w:date="2017-04-03T11:53:00Z">
        <w:r w:rsidR="00DF1AFE">
          <w:rPr>
            <w:rFonts w:ascii="Calibri" w:eastAsia="ヒラギノ角ゴ Pro W3" w:hAnsi="Calibri"/>
            <w:color w:val="000000"/>
            <w:sz w:val="24"/>
            <w:szCs w:val="24"/>
          </w:rPr>
          <w:t>.</w:t>
        </w:r>
      </w:ins>
      <w:r w:rsidR="007A209A" w:rsidRPr="002D698C">
        <w:rPr>
          <w:rFonts w:ascii="Calibri" w:eastAsia="ヒラギノ角ゴ Pro W3" w:hAnsi="Calibri"/>
          <w:color w:val="000000"/>
          <w:sz w:val="24"/>
          <w:szCs w:val="24"/>
        </w:rPr>
        <w:t>S</w:t>
      </w:r>
      <w:ins w:id="588" w:author="Link, Timothy (tlink@uidaho.edu)" w:date="2017-04-03T11:53:00Z">
        <w:r w:rsidR="00DF1AFE">
          <w:rPr>
            <w:rFonts w:ascii="Calibri" w:eastAsia="ヒラギノ角ゴ Pro W3" w:hAnsi="Calibri"/>
            <w:color w:val="000000"/>
            <w:sz w:val="24"/>
            <w:szCs w:val="24"/>
          </w:rPr>
          <w:t>.</w:t>
        </w:r>
      </w:ins>
      <w:r w:rsidR="007A209A" w:rsidRPr="002D698C">
        <w:rPr>
          <w:rFonts w:ascii="Calibri" w:eastAsia="ヒラギノ角ゴ Pro W3" w:hAnsi="Calibri"/>
          <w:color w:val="000000"/>
          <w:sz w:val="24"/>
          <w:szCs w:val="24"/>
        </w:rPr>
        <w:t xml:space="preserve"> National Forests</w:t>
      </w:r>
      <w:ins w:id="589" w:author="Link, Timothy (tlink@uidaho.edu)" w:date="2017-04-03T11:54:00Z">
        <w:r w:rsidR="00DF1AFE">
          <w:rPr>
            <w:rFonts w:ascii="Calibri" w:eastAsia="ヒラギノ角ゴ Pro W3" w:hAnsi="Calibri"/>
            <w:color w:val="000000"/>
            <w:sz w:val="24"/>
            <w:szCs w:val="24"/>
          </w:rPr>
          <w:t>,</w:t>
        </w:r>
      </w:ins>
      <w:del w:id="590" w:author="Link, Timothy (tlink@uidaho.edu)" w:date="2017-04-03T11:54:00Z">
        <w:r w:rsidR="007A209A" w:rsidRPr="002D698C" w:rsidDel="00DF1AFE">
          <w:rPr>
            <w:rFonts w:ascii="Calibri" w:eastAsia="ヒラギノ角ゴ Pro W3" w:hAnsi="Calibri"/>
            <w:color w:val="000000"/>
            <w:sz w:val="24"/>
            <w:szCs w:val="24"/>
          </w:rPr>
          <w:delText xml:space="preserve"> and</w:delText>
        </w:r>
      </w:del>
      <w:r w:rsidR="007A209A" w:rsidRPr="002D698C">
        <w:rPr>
          <w:rFonts w:ascii="Calibri" w:eastAsia="ヒラギノ角ゴ Pro W3" w:hAnsi="Calibri"/>
          <w:color w:val="000000"/>
          <w:sz w:val="24"/>
          <w:szCs w:val="24"/>
        </w:rPr>
        <w:t xml:space="preserve"> U</w:t>
      </w:r>
      <w:ins w:id="591" w:author="Link, Timothy (tlink@uidaho.edu)" w:date="2017-04-03T11:54:00Z">
        <w:r w:rsidR="00DF1AFE">
          <w:rPr>
            <w:rFonts w:ascii="Calibri" w:eastAsia="ヒラギノ角ゴ Pro W3" w:hAnsi="Calibri"/>
            <w:color w:val="000000"/>
            <w:sz w:val="24"/>
            <w:szCs w:val="24"/>
          </w:rPr>
          <w:t>.</w:t>
        </w:r>
      </w:ins>
      <w:r w:rsidR="007A209A" w:rsidRPr="002D698C">
        <w:rPr>
          <w:rFonts w:ascii="Calibri" w:eastAsia="ヒラギノ角ゴ Pro W3" w:hAnsi="Calibri"/>
          <w:color w:val="000000"/>
          <w:sz w:val="24"/>
          <w:szCs w:val="24"/>
        </w:rPr>
        <w:t>S</w:t>
      </w:r>
      <w:ins w:id="592" w:author="Link, Timothy (tlink@uidaho.edu)" w:date="2017-04-03T11:54:00Z">
        <w:r w:rsidR="00DF1AFE">
          <w:rPr>
            <w:rFonts w:ascii="Calibri" w:eastAsia="ヒラギノ角ゴ Pro W3" w:hAnsi="Calibri"/>
            <w:color w:val="000000"/>
            <w:sz w:val="24"/>
            <w:szCs w:val="24"/>
          </w:rPr>
          <w:t xml:space="preserve">. </w:t>
        </w:r>
      </w:ins>
      <w:del w:id="593" w:author="Link, Timothy (tlink@uidaho.edu)" w:date="2017-04-03T11:54:00Z">
        <w:r w:rsidR="007A209A" w:rsidRPr="002D698C" w:rsidDel="00DF1AFE">
          <w:rPr>
            <w:rFonts w:ascii="Calibri" w:eastAsia="ヒラギノ角ゴ Pro W3" w:hAnsi="Calibri"/>
            <w:color w:val="000000"/>
            <w:sz w:val="24"/>
            <w:szCs w:val="24"/>
          </w:rPr>
          <w:delText xml:space="preserve"> </w:delText>
        </w:r>
      </w:del>
      <w:r w:rsidR="007A209A" w:rsidRPr="002D698C">
        <w:rPr>
          <w:rFonts w:ascii="Calibri" w:eastAsia="ヒラギノ角ゴ Pro W3" w:hAnsi="Calibri"/>
          <w:color w:val="000000"/>
          <w:sz w:val="24"/>
          <w:szCs w:val="24"/>
        </w:rPr>
        <w:t>Bureau of Land Management</w:t>
      </w:r>
      <w:ins w:id="594" w:author="Link, Timothy (tlink@uidaho.edu)" w:date="2017-04-03T11:54:00Z">
        <w:r w:rsidR="00DF1AFE">
          <w:rPr>
            <w:rFonts w:ascii="Calibri" w:eastAsia="ヒラギノ角ゴ Pro W3" w:hAnsi="Calibri"/>
            <w:color w:val="000000"/>
            <w:sz w:val="24"/>
            <w:szCs w:val="24"/>
          </w:rPr>
          <w:t>, and Natural Resources Conservation Service</w:t>
        </w:r>
      </w:ins>
      <w:r w:rsidR="007A209A" w:rsidRPr="002D698C">
        <w:rPr>
          <w:rFonts w:ascii="Calibri" w:eastAsia="ヒラギノ角ゴ Pro W3" w:hAnsi="Calibri"/>
          <w:color w:val="000000"/>
          <w:sz w:val="24"/>
          <w:szCs w:val="24"/>
        </w:rPr>
        <w:t xml:space="preserve"> districts</w:t>
      </w:r>
      <w:ins w:id="595" w:author="Link, Timothy (tlink@uidaho.edu)" w:date="2017-04-03T11:54:00Z">
        <w:r w:rsidR="00DF1AFE">
          <w:rPr>
            <w:rFonts w:ascii="Calibri" w:eastAsia="ヒラギノ角ゴ Pro W3" w:hAnsi="Calibri"/>
            <w:color w:val="000000"/>
            <w:sz w:val="24"/>
            <w:szCs w:val="24"/>
          </w:rPr>
          <w:t>, as well as non</w:t>
        </w:r>
      </w:ins>
      <w:ins w:id="596" w:author="Link, Timothy (tlink@uidaho.edu)" w:date="2017-04-03T11:55:00Z">
        <w:r w:rsidR="00DF1AFE">
          <w:rPr>
            <w:rFonts w:ascii="Calibri" w:eastAsia="ヒラギノ角ゴ Pro W3" w:hAnsi="Calibri"/>
            <w:color w:val="000000"/>
            <w:sz w:val="24"/>
            <w:szCs w:val="24"/>
          </w:rPr>
          <w:t>-governmental organizations</w:t>
        </w:r>
      </w:ins>
      <w:r w:rsidR="007A209A" w:rsidRPr="002D698C">
        <w:rPr>
          <w:rFonts w:ascii="Calibri" w:eastAsia="ヒラギノ角ゴ Pro W3" w:hAnsi="Calibri"/>
          <w:color w:val="000000"/>
          <w:sz w:val="24"/>
          <w:szCs w:val="24"/>
        </w:rPr>
        <w:t xml:space="preserve">. With each manager that we worked with, we provided the project proposal and initiated discussions about how our project </w:t>
      </w:r>
      <w:ins w:id="597" w:author="Link, Timothy (tlink@uidaho.edu)" w:date="2017-04-03T12:25:00Z">
        <w:r w:rsidR="009D0E70">
          <w:rPr>
            <w:rFonts w:ascii="Calibri" w:eastAsia="ヒラギノ角ゴ Pro W3" w:hAnsi="Calibri"/>
            <w:color w:val="000000"/>
            <w:sz w:val="24"/>
            <w:szCs w:val="24"/>
          </w:rPr>
          <w:t xml:space="preserve">could be designed within the context of the funded proposal to produce </w:t>
        </w:r>
      </w:ins>
      <w:r w:rsidR="007A209A" w:rsidRPr="002D698C">
        <w:rPr>
          <w:rFonts w:ascii="Calibri" w:eastAsia="ヒラギノ角ゴ Pro W3" w:hAnsi="Calibri"/>
          <w:color w:val="000000"/>
          <w:sz w:val="24"/>
          <w:szCs w:val="24"/>
        </w:rPr>
        <w:t xml:space="preserve">results </w:t>
      </w:r>
      <w:ins w:id="598" w:author="Link, Timothy (tlink@uidaho.edu)" w:date="2017-04-03T12:27:00Z">
        <w:r w:rsidR="009D2743">
          <w:rPr>
            <w:rFonts w:ascii="Calibri" w:eastAsia="ヒラギノ角ゴ Pro W3" w:hAnsi="Calibri"/>
            <w:color w:val="000000"/>
            <w:sz w:val="24"/>
            <w:szCs w:val="24"/>
          </w:rPr>
          <w:t xml:space="preserve">that would </w:t>
        </w:r>
      </w:ins>
      <w:del w:id="599" w:author="Link, Timothy (tlink@uidaho.edu)" w:date="2017-04-03T12:27:00Z">
        <w:r w:rsidR="007A209A" w:rsidRPr="002D698C" w:rsidDel="009D2743">
          <w:rPr>
            <w:rFonts w:ascii="Calibri" w:eastAsia="ヒラギノ角ゴ Pro W3" w:hAnsi="Calibri"/>
            <w:color w:val="000000"/>
            <w:sz w:val="24"/>
            <w:szCs w:val="24"/>
          </w:rPr>
          <w:delText xml:space="preserve">might </w:delText>
        </w:r>
      </w:del>
      <w:r w:rsidR="007A209A" w:rsidRPr="002D698C">
        <w:rPr>
          <w:rFonts w:ascii="Calibri" w:eastAsia="ヒラギノ角ゴ Pro W3" w:hAnsi="Calibri"/>
          <w:color w:val="000000"/>
          <w:sz w:val="24"/>
          <w:szCs w:val="24"/>
        </w:rPr>
        <w:t>best benefit management object</w:t>
      </w:r>
      <w:ins w:id="600" w:author="Link, Timothy (tlink@uidaho.edu)" w:date="2017-04-03T12:27:00Z">
        <w:r w:rsidR="009D2743">
          <w:rPr>
            <w:rFonts w:ascii="Calibri" w:eastAsia="ヒラギノ角ゴ Pro W3" w:hAnsi="Calibri"/>
            <w:color w:val="000000"/>
            <w:sz w:val="24"/>
            <w:szCs w:val="24"/>
          </w:rPr>
          <w:t>ive</w:t>
        </w:r>
      </w:ins>
      <w:r w:rsidR="007A209A" w:rsidRPr="002D698C">
        <w:rPr>
          <w:rFonts w:ascii="Calibri" w:eastAsia="ヒラギノ角ゴ Pro W3" w:hAnsi="Calibri"/>
          <w:color w:val="000000"/>
          <w:sz w:val="24"/>
          <w:szCs w:val="24"/>
        </w:rPr>
        <w:t>s. Table</w:t>
      </w:r>
      <w:r w:rsidR="007A209A" w:rsidRPr="004F6E39">
        <w:rPr>
          <w:rFonts w:ascii="Calibri" w:eastAsia="ヒラギノ角ゴ Pro W3" w:hAnsi="Calibri"/>
          <w:color w:val="000000"/>
          <w:sz w:val="24"/>
          <w:szCs w:val="24"/>
        </w:rPr>
        <w:t xml:space="preserve"> </w:t>
      </w:r>
      <w:del w:id="601" w:author="Link, Timothy (tlink@uidaho.edu)" w:date="2017-04-03T12:06:00Z">
        <w:r w:rsidR="007A209A" w:rsidRPr="004F6E39" w:rsidDel="0094202E">
          <w:rPr>
            <w:rFonts w:ascii="Calibri" w:eastAsia="ヒラギノ角ゴ Pro W3" w:hAnsi="Calibri"/>
            <w:color w:val="000000"/>
            <w:sz w:val="24"/>
            <w:szCs w:val="24"/>
            <w:rPrChange w:id="602" w:author="Link, Timothy (tlink@uidaho.edu)" w:date="2017-04-03T12:33:00Z">
              <w:rPr>
                <w:rFonts w:ascii="Calibri" w:eastAsia="ヒラギノ角ゴ Pro W3" w:hAnsi="Calibri"/>
                <w:b/>
                <w:color w:val="000000"/>
                <w:sz w:val="24"/>
                <w:szCs w:val="24"/>
              </w:rPr>
            </w:rPrChange>
          </w:rPr>
          <w:delText>X</w:delText>
        </w:r>
        <w:r w:rsidR="007A209A" w:rsidRPr="004F6E39" w:rsidDel="0094202E">
          <w:rPr>
            <w:rFonts w:ascii="Calibri" w:eastAsia="ヒラギノ角ゴ Pro W3" w:hAnsi="Calibri"/>
            <w:color w:val="000000"/>
            <w:sz w:val="24"/>
            <w:szCs w:val="24"/>
          </w:rPr>
          <w:delText xml:space="preserve"> </w:delText>
        </w:r>
      </w:del>
      <w:ins w:id="603" w:author="Link, Timothy (tlink@uidaho.edu)" w:date="2017-04-03T12:06:00Z">
        <w:r w:rsidR="0094202E" w:rsidRPr="004F6E39">
          <w:rPr>
            <w:rFonts w:ascii="Calibri" w:eastAsia="ヒラギノ角ゴ Pro W3" w:hAnsi="Calibri"/>
            <w:color w:val="000000"/>
            <w:sz w:val="24"/>
            <w:szCs w:val="24"/>
            <w:rPrChange w:id="604" w:author="Link, Timothy (tlink@uidaho.edu)" w:date="2017-04-03T12:33:00Z">
              <w:rPr>
                <w:rFonts w:ascii="Calibri" w:eastAsia="ヒラギノ角ゴ Pro W3" w:hAnsi="Calibri"/>
                <w:b/>
                <w:color w:val="000000"/>
                <w:sz w:val="24"/>
                <w:szCs w:val="24"/>
              </w:rPr>
            </w:rPrChange>
          </w:rPr>
          <w:t>9.1</w:t>
        </w:r>
        <w:r w:rsidR="0094202E" w:rsidRPr="004F6E39">
          <w:rPr>
            <w:rFonts w:ascii="Calibri" w:eastAsia="ヒラギノ角ゴ Pro W3" w:hAnsi="Calibri"/>
            <w:color w:val="000000"/>
            <w:sz w:val="24"/>
            <w:szCs w:val="24"/>
          </w:rPr>
          <w:t xml:space="preserve"> </w:t>
        </w:r>
      </w:ins>
      <w:r w:rsidR="007A209A" w:rsidRPr="002D698C">
        <w:rPr>
          <w:rFonts w:ascii="Calibri" w:eastAsia="ヒラギノ角ゴ Pro W3" w:hAnsi="Calibri"/>
          <w:color w:val="000000"/>
          <w:sz w:val="24"/>
          <w:szCs w:val="24"/>
        </w:rPr>
        <w:t>provides an overview of the key managers that we worked with, although the list of collaborators is much higher when including additional people that were apprised of, and contributed to</w:t>
      </w:r>
      <w:del w:id="605" w:author="Link, Timothy (tlink@uidaho.edu)" w:date="2017-04-03T12:06:00Z">
        <w:r w:rsidR="007A209A" w:rsidRPr="002D698C" w:rsidDel="0094202E">
          <w:rPr>
            <w:rFonts w:ascii="Calibri" w:eastAsia="ヒラギノ角ゴ Pro W3" w:hAnsi="Calibri"/>
            <w:color w:val="000000"/>
            <w:sz w:val="24"/>
            <w:szCs w:val="24"/>
          </w:rPr>
          <w:delText>,</w:delText>
        </w:r>
      </w:del>
      <w:r w:rsidR="007A209A" w:rsidRPr="002D698C">
        <w:rPr>
          <w:rFonts w:ascii="Calibri" w:eastAsia="ヒラギノ角ゴ Pro W3" w:hAnsi="Calibri"/>
          <w:color w:val="000000"/>
          <w:sz w:val="24"/>
          <w:szCs w:val="24"/>
        </w:rPr>
        <w:t xml:space="preserve"> this project. We will send our final report to all stakeholders we worked with during this project.</w:t>
      </w:r>
    </w:p>
    <w:p w14:paraId="6E97F6DC" w14:textId="77777777" w:rsidR="009F5812" w:rsidRDefault="009F5812" w:rsidP="007A209A">
      <w:pPr>
        <w:tabs>
          <w:tab w:val="left" w:pos="360"/>
          <w:tab w:val="left" w:pos="432"/>
        </w:tabs>
        <w:contextualSpacing/>
        <w:rPr>
          <w:ins w:id="606" w:author="Link, Timothy (tlink@uidaho.edu)" w:date="2017-04-03T12:31:00Z"/>
          <w:rFonts w:ascii="Calibri" w:eastAsia="ヒラギノ角ゴ Pro W3" w:hAnsi="Calibri"/>
          <w:color w:val="000000"/>
          <w:sz w:val="24"/>
          <w:szCs w:val="24"/>
        </w:rPr>
      </w:pPr>
    </w:p>
    <w:p w14:paraId="56E64929" w14:textId="77777777" w:rsidR="009F5812" w:rsidRDefault="009F5812" w:rsidP="007A209A">
      <w:pPr>
        <w:tabs>
          <w:tab w:val="left" w:pos="360"/>
          <w:tab w:val="left" w:pos="432"/>
        </w:tabs>
        <w:contextualSpacing/>
        <w:rPr>
          <w:ins w:id="607" w:author="Link, Timothy (tlink@uidaho.edu)" w:date="2017-04-03T12:31:00Z"/>
          <w:rFonts w:ascii="Calibri" w:eastAsia="ヒラギノ角ゴ Pro W3" w:hAnsi="Calibri"/>
          <w:color w:val="000000"/>
          <w:sz w:val="24"/>
          <w:szCs w:val="24"/>
        </w:rPr>
      </w:pPr>
      <w:ins w:id="608" w:author="Link, Timothy (tlink@uidaho.edu)" w:date="2017-04-03T12:31:00Z">
        <w:r w:rsidRPr="003671C7">
          <w:rPr>
            <w:noProof/>
            <w:sz w:val="24"/>
            <w:szCs w:val="24"/>
          </w:rPr>
          <mc:AlternateContent>
            <mc:Choice Requires="wps">
              <w:drawing>
                <wp:anchor distT="0" distB="0" distL="114300" distR="114300" simplePos="0" relativeHeight="251669504" behindDoc="0" locked="0" layoutInCell="1" allowOverlap="1" wp14:anchorId="47F41574" wp14:editId="79E7E25F">
                  <wp:simplePos x="0" y="0"/>
                  <wp:positionH relativeFrom="margin">
                    <wp:posOffset>0</wp:posOffset>
                  </wp:positionH>
                  <wp:positionV relativeFrom="paragraph">
                    <wp:posOffset>203200</wp:posOffset>
                  </wp:positionV>
                  <wp:extent cx="5943600" cy="5400040"/>
                  <wp:effectExtent l="0" t="0" r="25400" b="35560"/>
                  <wp:wrapTopAndBottom/>
                  <wp:docPr id="1" name="Text Box 1"/>
                  <wp:cNvGraphicFramePr/>
                  <a:graphic xmlns:a="http://schemas.openxmlformats.org/drawingml/2006/main">
                    <a:graphicData uri="http://schemas.microsoft.com/office/word/2010/wordprocessingShape">
                      <wps:wsp>
                        <wps:cNvSpPr txBox="1"/>
                        <wps:spPr>
                          <a:xfrm>
                            <a:off x="0" y="0"/>
                            <a:ext cx="5943600" cy="54000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5FD21D8" w14:textId="77777777" w:rsidR="00E00459" w:rsidRPr="000B6226" w:rsidDel="009F5812" w:rsidRDefault="00E00459" w:rsidP="009F5812">
                              <w:pPr>
                                <w:rPr>
                                  <w:del w:id="609" w:author="Link, Timothy (tlink@uidaho.edu)" w:date="2017-04-03T12:32:00Z"/>
                                  <w:sz w:val="24"/>
                                  <w:szCs w:val="24"/>
                                </w:rPr>
                              </w:pPr>
                              <w:del w:id="610" w:author="Link, Timothy (tlink@uidaho.edu)" w:date="2017-04-03T12:32:00Z">
                                <w:r w:rsidRPr="000B6226" w:rsidDel="009F5812">
                                  <w:rPr>
                                    <w:sz w:val="24"/>
                                    <w:szCs w:val="24"/>
                                  </w:rPr>
                                  <w:delText>Table 5.1.2. Changes in precipitation, snow residence time, growing season days, and net primary production (NPP) from historical to mid- 21</w:delText>
                                </w:r>
                                <w:r w:rsidRPr="000B6226" w:rsidDel="009F5812">
                                  <w:rPr>
                                    <w:sz w:val="24"/>
                                    <w:szCs w:val="24"/>
                                    <w:vertAlign w:val="superscript"/>
                                  </w:rPr>
                                  <w:delText>st</w:delText>
                                </w:r>
                                <w:r w:rsidRPr="000B6226" w:rsidDel="009F5812">
                                  <w:rPr>
                                    <w:sz w:val="24"/>
                                    <w:szCs w:val="24"/>
                                  </w:rPr>
                                  <w:delText xml:space="preserve"> century conditions. Standard deviations are indicated in parentheses (n= 20 total simulation years at SC and RME, 13 simulation years at JDW). Growing season length is the period of initial leaf flush to complete leaf senescence simulated by Biome-BGC MuSo.</w:delText>
                                </w:r>
                              </w:del>
                            </w:p>
                            <w:p w14:paraId="2B082BCB" w14:textId="77777777" w:rsidR="00E00459" w:rsidRPr="000B6226" w:rsidDel="009F5812" w:rsidRDefault="00E00459" w:rsidP="009F5812">
                              <w:pPr>
                                <w:rPr>
                                  <w:del w:id="611" w:author="Link, Timothy (tlink@uidaho.edu)" w:date="2017-04-03T12:32:00Z"/>
                                  <w:sz w:val="24"/>
                                  <w:szCs w:val="24"/>
                                </w:rPr>
                              </w:pPr>
                            </w:p>
                            <w:tbl>
                              <w:tblPr>
                                <w:tblStyle w:val="TableGrid"/>
                                <w:tblW w:w="9180" w:type="dxa"/>
                                <w:tblLook w:val="04A0" w:firstRow="1" w:lastRow="0" w:firstColumn="1" w:lastColumn="0" w:noHBand="0" w:noVBand="1"/>
                              </w:tblPr>
                              <w:tblGrid>
                                <w:gridCol w:w="1343"/>
                                <w:gridCol w:w="1205"/>
                                <w:gridCol w:w="929"/>
                                <w:gridCol w:w="1137"/>
                                <w:gridCol w:w="1128"/>
                                <w:gridCol w:w="1161"/>
                                <w:gridCol w:w="1118"/>
                                <w:gridCol w:w="1159"/>
                              </w:tblGrid>
                              <w:tr w:rsidR="00E00459" w:rsidRPr="000B6226" w:rsidDel="009F5812" w14:paraId="2300D21D" w14:textId="77777777" w:rsidTr="000B6226">
                                <w:trPr>
                                  <w:trHeight w:val="1152"/>
                                  <w:del w:id="612" w:author="Link, Timothy (tlink@uidaho.edu)" w:date="2017-04-03T12:32:00Z"/>
                                </w:trPr>
                                <w:tc>
                                  <w:tcPr>
                                    <w:tcW w:w="1429" w:type="dxa"/>
                                    <w:tcBorders>
                                      <w:top w:val="single" w:sz="4" w:space="0" w:color="auto"/>
                                      <w:left w:val="nil"/>
                                      <w:bottom w:val="single" w:sz="4" w:space="0" w:color="auto"/>
                                      <w:right w:val="nil"/>
                                    </w:tcBorders>
                                    <w:vAlign w:val="center"/>
                                  </w:tcPr>
                                  <w:p w14:paraId="7384D9CB" w14:textId="77777777" w:rsidR="00E00459" w:rsidRPr="000B6226" w:rsidDel="009F5812" w:rsidRDefault="00E00459" w:rsidP="000B6226">
                                    <w:pPr>
                                      <w:jc w:val="center"/>
                                      <w:rPr>
                                        <w:del w:id="613" w:author="Link, Timothy (tlink@uidaho.edu)" w:date="2017-04-03T12:32:00Z"/>
                                      </w:rPr>
                                    </w:pPr>
                                    <w:del w:id="614" w:author="Link, Timothy (tlink@uidaho.edu)" w:date="2017-04-03T12:32:00Z">
                                      <w:r w:rsidRPr="000B6226" w:rsidDel="009F5812">
                                        <w:delText>Site</w:delText>
                                      </w:r>
                                    </w:del>
                                  </w:p>
                                </w:tc>
                                <w:tc>
                                  <w:tcPr>
                                    <w:tcW w:w="1040" w:type="dxa"/>
                                    <w:tcBorders>
                                      <w:top w:val="single" w:sz="4" w:space="0" w:color="auto"/>
                                      <w:left w:val="nil"/>
                                      <w:bottom w:val="single" w:sz="4" w:space="0" w:color="auto"/>
                                      <w:right w:val="nil"/>
                                    </w:tcBorders>
                                    <w:vAlign w:val="center"/>
                                  </w:tcPr>
                                  <w:p w14:paraId="4AA432C9" w14:textId="77777777" w:rsidR="00E00459" w:rsidRPr="000B6226" w:rsidDel="009F5812" w:rsidRDefault="00E00459" w:rsidP="000B6226">
                                    <w:pPr>
                                      <w:jc w:val="center"/>
                                      <w:rPr>
                                        <w:del w:id="615" w:author="Link, Timothy (tlink@uidaho.edu)" w:date="2017-04-03T12:32:00Z"/>
                                      </w:rPr>
                                    </w:pPr>
                                    <w:del w:id="616" w:author="Link, Timothy (tlink@uidaho.edu)" w:date="2017-04-03T12:32:00Z">
                                      <w:r w:rsidRPr="000B6226" w:rsidDel="009F5812">
                                        <w:delText>Measured</w:delText>
                                      </w:r>
                                    </w:del>
                                  </w:p>
                                  <w:p w14:paraId="183D348B" w14:textId="77777777" w:rsidR="00E00459" w:rsidRPr="000B6226" w:rsidDel="009F5812" w:rsidRDefault="00E00459" w:rsidP="000B6226">
                                    <w:pPr>
                                      <w:jc w:val="center"/>
                                      <w:rPr>
                                        <w:del w:id="617" w:author="Link, Timothy (tlink@uidaho.edu)" w:date="2017-04-03T12:32:00Z"/>
                                      </w:rPr>
                                    </w:pPr>
                                    <w:del w:id="618" w:author="Link, Timothy (tlink@uidaho.edu)" w:date="2017-04-03T12:32:00Z">
                                      <w:r w:rsidRPr="000B6226" w:rsidDel="009F5812">
                                        <w:delText>uniform precip</w:delText>
                                      </w:r>
                                    </w:del>
                                  </w:p>
                                  <w:p w14:paraId="7F158512" w14:textId="77777777" w:rsidR="00E00459" w:rsidRPr="000B6226" w:rsidDel="009F5812" w:rsidRDefault="00E00459" w:rsidP="000B6226">
                                    <w:pPr>
                                      <w:jc w:val="center"/>
                                      <w:rPr>
                                        <w:del w:id="619" w:author="Link, Timothy (tlink@uidaho.edu)" w:date="2017-04-03T12:32:00Z"/>
                                      </w:rPr>
                                    </w:pPr>
                                    <w:del w:id="620" w:author="Link, Timothy (tlink@uidaho.edu)" w:date="2017-04-03T12:32:00Z">
                                      <w:r w:rsidRPr="000B6226" w:rsidDel="009F5812">
                                        <w:delText>(mm)</w:delText>
                                      </w:r>
                                    </w:del>
                                  </w:p>
                                </w:tc>
                                <w:tc>
                                  <w:tcPr>
                                    <w:tcW w:w="999" w:type="dxa"/>
                                    <w:tcBorders>
                                      <w:top w:val="single" w:sz="4" w:space="0" w:color="auto"/>
                                      <w:left w:val="nil"/>
                                      <w:bottom w:val="single" w:sz="4" w:space="0" w:color="auto"/>
                                      <w:right w:val="nil"/>
                                    </w:tcBorders>
                                    <w:vAlign w:val="center"/>
                                  </w:tcPr>
                                  <w:p w14:paraId="779EF5CD" w14:textId="77777777" w:rsidR="00E00459" w:rsidRPr="000B6226" w:rsidDel="009F5812" w:rsidRDefault="00E00459" w:rsidP="000B6226">
                                    <w:pPr>
                                      <w:jc w:val="center"/>
                                      <w:rPr>
                                        <w:del w:id="621" w:author="Link, Timothy (tlink@uidaho.edu)" w:date="2017-04-03T12:32:00Z"/>
                                      </w:rPr>
                                    </w:pPr>
                                    <w:del w:id="622" w:author="Link, Timothy (tlink@uidaho.edu)" w:date="2017-04-03T12:32:00Z">
                                      <w:r w:rsidRPr="000B6226" w:rsidDel="009F5812">
                                        <w:delText>Drift factor</w:delText>
                                      </w:r>
                                    </w:del>
                                  </w:p>
                                </w:tc>
                                <w:tc>
                                  <w:tcPr>
                                    <w:tcW w:w="1140" w:type="dxa"/>
                                    <w:tcBorders>
                                      <w:top w:val="single" w:sz="4" w:space="0" w:color="auto"/>
                                      <w:left w:val="nil"/>
                                      <w:bottom w:val="single" w:sz="4" w:space="0" w:color="auto"/>
                                      <w:right w:val="nil"/>
                                    </w:tcBorders>
                                    <w:vAlign w:val="center"/>
                                  </w:tcPr>
                                  <w:p w14:paraId="2848B9D4" w14:textId="77777777" w:rsidR="00E00459" w:rsidRPr="000B6226" w:rsidDel="009F5812" w:rsidRDefault="00E00459" w:rsidP="000B6226">
                                    <w:pPr>
                                      <w:jc w:val="center"/>
                                      <w:rPr>
                                        <w:del w:id="623" w:author="Link, Timothy (tlink@uidaho.edu)" w:date="2017-04-03T12:32:00Z"/>
                                      </w:rPr>
                                    </w:pPr>
                                    <w:del w:id="624" w:author="Link, Timothy (tlink@uidaho.edu)" w:date="2017-04-03T12:32:00Z">
                                      <w:r w:rsidRPr="000B6226" w:rsidDel="009F5812">
                                        <w:delText>Historical effective precip</w:delText>
                                      </w:r>
                                    </w:del>
                                  </w:p>
                                  <w:p w14:paraId="090DB357" w14:textId="77777777" w:rsidR="00E00459" w:rsidRPr="000B6226" w:rsidDel="009F5812" w:rsidRDefault="00E00459" w:rsidP="000B6226">
                                    <w:pPr>
                                      <w:jc w:val="center"/>
                                      <w:rPr>
                                        <w:del w:id="625" w:author="Link, Timothy (tlink@uidaho.edu)" w:date="2017-04-03T12:32:00Z"/>
                                      </w:rPr>
                                    </w:pPr>
                                    <w:del w:id="626" w:author="Link, Timothy (tlink@uidaho.edu)" w:date="2017-04-03T12:32:00Z">
                                      <w:r w:rsidRPr="000B6226" w:rsidDel="009F5812">
                                        <w:delText>(mm)</w:delText>
                                      </w:r>
                                    </w:del>
                                  </w:p>
                                </w:tc>
                                <w:tc>
                                  <w:tcPr>
                                    <w:tcW w:w="1161" w:type="dxa"/>
                                    <w:tcBorders>
                                      <w:top w:val="single" w:sz="4" w:space="0" w:color="auto"/>
                                      <w:left w:val="nil"/>
                                      <w:bottom w:val="single" w:sz="4" w:space="0" w:color="auto"/>
                                      <w:right w:val="nil"/>
                                    </w:tcBorders>
                                    <w:vAlign w:val="center"/>
                                  </w:tcPr>
                                  <w:p w14:paraId="6DA5C25B" w14:textId="77777777" w:rsidR="00E00459" w:rsidRPr="000B6226" w:rsidDel="009F5812" w:rsidRDefault="00E00459" w:rsidP="000B6226">
                                    <w:pPr>
                                      <w:jc w:val="center"/>
                                      <w:rPr>
                                        <w:del w:id="627" w:author="Link, Timothy (tlink@uidaho.edu)" w:date="2017-04-03T12:32:00Z"/>
                                      </w:rPr>
                                    </w:pPr>
                                    <w:del w:id="628" w:author="Link, Timothy (tlink@uidaho.edu)" w:date="2017-04-03T12:32:00Z">
                                      <w:r w:rsidRPr="000B6226" w:rsidDel="009F5812">
                                        <w:delText>Mid-century effective</w:delText>
                                      </w:r>
                                    </w:del>
                                  </w:p>
                                  <w:p w14:paraId="0B1E0E47" w14:textId="77777777" w:rsidR="00E00459" w:rsidRPr="000B6226" w:rsidDel="009F5812" w:rsidRDefault="00E00459" w:rsidP="000B6226">
                                    <w:pPr>
                                      <w:jc w:val="center"/>
                                      <w:rPr>
                                        <w:del w:id="629" w:author="Link, Timothy (tlink@uidaho.edu)" w:date="2017-04-03T12:32:00Z"/>
                                      </w:rPr>
                                    </w:pPr>
                                    <w:del w:id="630" w:author="Link, Timothy (tlink@uidaho.edu)" w:date="2017-04-03T12:32:00Z">
                                      <w:r w:rsidRPr="000B6226" w:rsidDel="009F5812">
                                        <w:delText>precip (mm)</w:delText>
                                      </w:r>
                                    </w:del>
                                  </w:p>
                                </w:tc>
                                <w:tc>
                                  <w:tcPr>
                                    <w:tcW w:w="1004" w:type="dxa"/>
                                    <w:tcBorders>
                                      <w:top w:val="single" w:sz="4" w:space="0" w:color="auto"/>
                                      <w:left w:val="nil"/>
                                      <w:bottom w:val="single" w:sz="4" w:space="0" w:color="auto"/>
                                      <w:right w:val="nil"/>
                                    </w:tcBorders>
                                    <w:vAlign w:val="center"/>
                                  </w:tcPr>
                                  <w:p w14:paraId="1B167EF4" w14:textId="77777777" w:rsidR="00E00459" w:rsidRPr="000B6226" w:rsidDel="009F5812" w:rsidRDefault="00E00459" w:rsidP="000B6226">
                                    <w:pPr>
                                      <w:jc w:val="center"/>
                                      <w:rPr>
                                        <w:del w:id="631" w:author="Link, Timothy (tlink@uidaho.edu)" w:date="2017-04-03T12:32:00Z"/>
                                      </w:rPr>
                                    </w:pPr>
                                    <w:del w:id="632" w:author="Link, Timothy (tlink@uidaho.edu)" w:date="2017-04-03T12:32:00Z">
                                      <w:r w:rsidRPr="000B6226" w:rsidDel="009F5812">
                                        <w:delText>Snow pack residence (days)</w:delText>
                                      </w:r>
                                    </w:del>
                                  </w:p>
                                </w:tc>
                                <w:tc>
                                  <w:tcPr>
                                    <w:tcW w:w="1158" w:type="dxa"/>
                                    <w:tcBorders>
                                      <w:top w:val="single" w:sz="4" w:space="0" w:color="auto"/>
                                      <w:left w:val="nil"/>
                                      <w:bottom w:val="single" w:sz="4" w:space="0" w:color="auto"/>
                                      <w:right w:val="nil"/>
                                    </w:tcBorders>
                                    <w:vAlign w:val="center"/>
                                  </w:tcPr>
                                  <w:p w14:paraId="49112338" w14:textId="77777777" w:rsidR="00E00459" w:rsidRPr="000B6226" w:rsidDel="009F5812" w:rsidRDefault="00E00459" w:rsidP="000B6226">
                                    <w:pPr>
                                      <w:jc w:val="center"/>
                                      <w:rPr>
                                        <w:del w:id="633" w:author="Link, Timothy (tlink@uidaho.edu)" w:date="2017-04-03T12:32:00Z"/>
                                      </w:rPr>
                                    </w:pPr>
                                    <w:del w:id="634" w:author="Link, Timothy (tlink@uidaho.edu)" w:date="2017-04-03T12:32:00Z">
                                      <w:r w:rsidRPr="000B6226" w:rsidDel="009F5812">
                                        <w:delText>Growing season length</w:delText>
                                      </w:r>
                                    </w:del>
                                  </w:p>
                                  <w:p w14:paraId="3180E73F" w14:textId="77777777" w:rsidR="00E00459" w:rsidRPr="000B6226" w:rsidDel="009F5812" w:rsidRDefault="00E00459" w:rsidP="000B6226">
                                    <w:pPr>
                                      <w:jc w:val="center"/>
                                      <w:rPr>
                                        <w:del w:id="635" w:author="Link, Timothy (tlink@uidaho.edu)" w:date="2017-04-03T12:32:00Z"/>
                                      </w:rPr>
                                    </w:pPr>
                                    <w:del w:id="636" w:author="Link, Timothy (tlink@uidaho.edu)" w:date="2017-04-03T12:32:00Z">
                                      <w:r w:rsidRPr="000B6226" w:rsidDel="009F5812">
                                        <w:delText>(days)</w:delText>
                                      </w:r>
                                    </w:del>
                                  </w:p>
                                </w:tc>
                                <w:tc>
                                  <w:tcPr>
                                    <w:tcW w:w="1249" w:type="dxa"/>
                                    <w:tcBorders>
                                      <w:top w:val="single" w:sz="4" w:space="0" w:color="auto"/>
                                      <w:left w:val="nil"/>
                                      <w:bottom w:val="single" w:sz="4" w:space="0" w:color="auto"/>
                                      <w:right w:val="nil"/>
                                    </w:tcBorders>
                                    <w:vAlign w:val="center"/>
                                  </w:tcPr>
                                  <w:p w14:paraId="393435CD" w14:textId="77777777" w:rsidR="00E00459" w:rsidRPr="000B6226" w:rsidDel="009F5812" w:rsidRDefault="00E00459" w:rsidP="000B6226">
                                    <w:pPr>
                                      <w:jc w:val="center"/>
                                      <w:rPr>
                                        <w:del w:id="637" w:author="Link, Timothy (tlink@uidaho.edu)" w:date="2017-04-03T12:32:00Z"/>
                                      </w:rPr>
                                    </w:pPr>
                                    <w:del w:id="638" w:author="Link, Timothy (tlink@uidaho.edu)" w:date="2017-04-03T12:32:00Z">
                                      <w:r w:rsidRPr="000B6226" w:rsidDel="009F5812">
                                        <w:delText>NPP                      (g C m</w:delText>
                                      </w:r>
                                      <w:r w:rsidRPr="000B6226" w:rsidDel="009F5812">
                                        <w:rPr>
                                          <w:vertAlign w:val="superscript"/>
                                        </w:rPr>
                                        <w:delText>-2</w:delText>
                                      </w:r>
                                      <w:r w:rsidRPr="000B6226" w:rsidDel="009F5812">
                                        <w:delText xml:space="preserve"> yr</w:delText>
                                      </w:r>
                                      <w:r w:rsidRPr="000B6226" w:rsidDel="009F5812">
                                        <w:rPr>
                                          <w:vertAlign w:val="superscript"/>
                                        </w:rPr>
                                        <w:delText>-1</w:delText>
                                      </w:r>
                                      <w:r w:rsidRPr="000B6226" w:rsidDel="009F5812">
                                        <w:delText>)</w:delText>
                                      </w:r>
                                      <w:r w:rsidRPr="000B6226" w:rsidDel="009F5812">
                                        <w:br/>
                                        <w:delText>(% change)</w:delText>
                                      </w:r>
                                    </w:del>
                                  </w:p>
                                </w:tc>
                              </w:tr>
                              <w:tr w:rsidR="00E00459" w:rsidRPr="000B6226" w:rsidDel="009F5812" w14:paraId="60C4FB49" w14:textId="77777777" w:rsidTr="000B6226">
                                <w:trPr>
                                  <w:trHeight w:val="611"/>
                                  <w:del w:id="639" w:author="Link, Timothy (tlink@uidaho.edu)" w:date="2017-04-03T12:32:00Z"/>
                                </w:trPr>
                                <w:tc>
                                  <w:tcPr>
                                    <w:tcW w:w="1429" w:type="dxa"/>
                                    <w:tcBorders>
                                      <w:top w:val="single" w:sz="4" w:space="0" w:color="auto"/>
                                      <w:left w:val="nil"/>
                                      <w:bottom w:val="nil"/>
                                      <w:right w:val="nil"/>
                                    </w:tcBorders>
                                  </w:tcPr>
                                  <w:p w14:paraId="718977CD" w14:textId="77777777" w:rsidR="00E00459" w:rsidRPr="000B6226" w:rsidDel="009F5812" w:rsidRDefault="00E00459" w:rsidP="000B6226">
                                    <w:pPr>
                                      <w:rPr>
                                        <w:del w:id="640" w:author="Link, Timothy (tlink@uidaho.edu)" w:date="2017-04-03T12:32:00Z"/>
                                      </w:rPr>
                                    </w:pPr>
                                    <w:del w:id="641" w:author="Link, Timothy (tlink@uidaho.edu)" w:date="2017-04-03T12:32:00Z">
                                      <w:r w:rsidRPr="000B6226" w:rsidDel="009F5812">
                                        <w:delText>Sheep Creek (SC)</w:delText>
                                      </w:r>
                                    </w:del>
                                  </w:p>
                                </w:tc>
                                <w:tc>
                                  <w:tcPr>
                                    <w:tcW w:w="1040" w:type="dxa"/>
                                    <w:tcBorders>
                                      <w:top w:val="single" w:sz="4" w:space="0" w:color="auto"/>
                                      <w:left w:val="nil"/>
                                      <w:bottom w:val="nil"/>
                                      <w:right w:val="nil"/>
                                    </w:tcBorders>
                                  </w:tcPr>
                                  <w:p w14:paraId="41C5E870" w14:textId="77777777" w:rsidR="00E00459" w:rsidRPr="000B6226" w:rsidDel="009F5812" w:rsidRDefault="00E00459" w:rsidP="000B6226">
                                    <w:pPr>
                                      <w:jc w:val="center"/>
                                      <w:rPr>
                                        <w:del w:id="642" w:author="Link, Timothy (tlink@uidaho.edu)" w:date="2017-04-03T12:32:00Z"/>
                                      </w:rPr>
                                    </w:pPr>
                                    <w:del w:id="643" w:author="Link, Timothy (tlink@uidaho.edu)" w:date="2017-04-03T12:32:00Z">
                                      <w:r w:rsidRPr="000B6226" w:rsidDel="009F5812">
                                        <w:delText>446 (130)</w:delText>
                                      </w:r>
                                    </w:del>
                                  </w:p>
                                </w:tc>
                                <w:tc>
                                  <w:tcPr>
                                    <w:tcW w:w="999" w:type="dxa"/>
                                    <w:tcBorders>
                                      <w:top w:val="single" w:sz="4" w:space="0" w:color="auto"/>
                                      <w:left w:val="nil"/>
                                      <w:bottom w:val="nil"/>
                                      <w:right w:val="nil"/>
                                    </w:tcBorders>
                                  </w:tcPr>
                                  <w:p w14:paraId="6072D8FE" w14:textId="77777777" w:rsidR="00E00459" w:rsidRPr="000B6226" w:rsidDel="009F5812" w:rsidRDefault="00E00459" w:rsidP="000B6226">
                                    <w:pPr>
                                      <w:jc w:val="center"/>
                                      <w:rPr>
                                        <w:del w:id="644" w:author="Link, Timothy (tlink@uidaho.edu)" w:date="2017-04-03T12:32:00Z"/>
                                      </w:rPr>
                                    </w:pPr>
                                    <w:del w:id="645" w:author="Link, Timothy (tlink@uidaho.edu)" w:date="2017-04-03T12:32:00Z">
                                      <w:r w:rsidRPr="000B6226" w:rsidDel="009F5812">
                                        <w:delText>3.98</w:delText>
                                      </w:r>
                                    </w:del>
                                  </w:p>
                                </w:tc>
                                <w:tc>
                                  <w:tcPr>
                                    <w:tcW w:w="1140" w:type="dxa"/>
                                    <w:tcBorders>
                                      <w:top w:val="single" w:sz="4" w:space="0" w:color="auto"/>
                                      <w:left w:val="nil"/>
                                      <w:bottom w:val="nil"/>
                                      <w:right w:val="nil"/>
                                    </w:tcBorders>
                                  </w:tcPr>
                                  <w:p w14:paraId="30FB6CFA" w14:textId="77777777" w:rsidR="00E00459" w:rsidRPr="000B6226" w:rsidDel="009F5812" w:rsidRDefault="00E00459" w:rsidP="000B6226">
                                    <w:pPr>
                                      <w:jc w:val="center"/>
                                      <w:rPr>
                                        <w:del w:id="646" w:author="Link, Timothy (tlink@uidaho.edu)" w:date="2017-04-03T12:32:00Z"/>
                                      </w:rPr>
                                    </w:pPr>
                                    <w:del w:id="647" w:author="Link, Timothy (tlink@uidaho.edu)" w:date="2017-04-03T12:32:00Z">
                                      <w:r w:rsidRPr="000B6226" w:rsidDel="009F5812">
                                        <w:delText>1030 (412)</w:delText>
                                      </w:r>
                                    </w:del>
                                  </w:p>
                                </w:tc>
                                <w:tc>
                                  <w:tcPr>
                                    <w:tcW w:w="1161" w:type="dxa"/>
                                    <w:tcBorders>
                                      <w:top w:val="single" w:sz="4" w:space="0" w:color="auto"/>
                                      <w:left w:val="nil"/>
                                      <w:bottom w:val="nil"/>
                                      <w:right w:val="nil"/>
                                    </w:tcBorders>
                                  </w:tcPr>
                                  <w:p w14:paraId="38909175" w14:textId="77777777" w:rsidR="00E00459" w:rsidRPr="000B6226" w:rsidDel="009F5812" w:rsidRDefault="00E00459" w:rsidP="000B6226">
                                    <w:pPr>
                                      <w:jc w:val="center"/>
                                      <w:rPr>
                                        <w:del w:id="648" w:author="Link, Timothy (tlink@uidaho.edu)" w:date="2017-04-03T12:32:00Z"/>
                                      </w:rPr>
                                    </w:pPr>
                                    <w:del w:id="649" w:author="Link, Timothy (tlink@uidaho.edu)" w:date="2017-04-03T12:32:00Z">
                                      <w:r w:rsidRPr="000B6226" w:rsidDel="009F5812">
                                        <w:delText>757 (321)</w:delText>
                                      </w:r>
                                    </w:del>
                                  </w:p>
                                </w:tc>
                                <w:tc>
                                  <w:tcPr>
                                    <w:tcW w:w="1004" w:type="dxa"/>
                                    <w:tcBorders>
                                      <w:top w:val="single" w:sz="4" w:space="0" w:color="auto"/>
                                      <w:left w:val="nil"/>
                                      <w:bottom w:val="nil"/>
                                      <w:right w:val="nil"/>
                                    </w:tcBorders>
                                  </w:tcPr>
                                  <w:p w14:paraId="1D28F8CB" w14:textId="77777777" w:rsidR="00E00459" w:rsidRPr="000B6226" w:rsidDel="009F5812" w:rsidRDefault="00E00459" w:rsidP="000B6226">
                                    <w:pPr>
                                      <w:jc w:val="center"/>
                                      <w:rPr>
                                        <w:del w:id="650" w:author="Link, Timothy (tlink@uidaho.edu)" w:date="2017-04-03T12:32:00Z"/>
                                      </w:rPr>
                                    </w:pPr>
                                    <w:del w:id="651" w:author="Link, Timothy (tlink@uidaho.edu)" w:date="2017-04-03T12:32:00Z">
                                      <w:r w:rsidRPr="000B6226" w:rsidDel="009F5812">
                                        <w:delText>-73 (20)</w:delText>
                                      </w:r>
                                    </w:del>
                                  </w:p>
                                </w:tc>
                                <w:tc>
                                  <w:tcPr>
                                    <w:tcW w:w="1158" w:type="dxa"/>
                                    <w:tcBorders>
                                      <w:top w:val="single" w:sz="4" w:space="0" w:color="auto"/>
                                      <w:left w:val="nil"/>
                                      <w:bottom w:val="nil"/>
                                      <w:right w:val="nil"/>
                                    </w:tcBorders>
                                  </w:tcPr>
                                  <w:p w14:paraId="47DD3B91" w14:textId="77777777" w:rsidR="00E00459" w:rsidRPr="000B6226" w:rsidDel="009F5812" w:rsidRDefault="00E00459" w:rsidP="000B6226">
                                    <w:pPr>
                                      <w:jc w:val="center"/>
                                      <w:rPr>
                                        <w:del w:id="652" w:author="Link, Timothy (tlink@uidaho.edu)" w:date="2017-04-03T12:32:00Z"/>
                                      </w:rPr>
                                    </w:pPr>
                                    <w:del w:id="653" w:author="Link, Timothy (tlink@uidaho.edu)" w:date="2017-04-03T12:32:00Z">
                                      <w:r w:rsidRPr="000B6226" w:rsidDel="009F5812">
                                        <w:delText>+13 (6)</w:delText>
                                      </w:r>
                                    </w:del>
                                  </w:p>
                                </w:tc>
                                <w:tc>
                                  <w:tcPr>
                                    <w:tcW w:w="1249" w:type="dxa"/>
                                    <w:tcBorders>
                                      <w:top w:val="single" w:sz="4" w:space="0" w:color="auto"/>
                                      <w:left w:val="nil"/>
                                      <w:bottom w:val="nil"/>
                                      <w:right w:val="nil"/>
                                    </w:tcBorders>
                                  </w:tcPr>
                                  <w:p w14:paraId="0D430FE2" w14:textId="77777777" w:rsidR="00E00459" w:rsidRPr="000B6226" w:rsidDel="009F5812" w:rsidRDefault="00E00459" w:rsidP="000B6226">
                                    <w:pPr>
                                      <w:jc w:val="center"/>
                                      <w:rPr>
                                        <w:del w:id="654" w:author="Link, Timothy (tlink@uidaho.edu)" w:date="2017-04-03T12:32:00Z"/>
                                      </w:rPr>
                                    </w:pPr>
                                    <w:del w:id="655" w:author="Link, Timothy (tlink@uidaho.edu)" w:date="2017-04-03T12:32:00Z">
                                      <w:r w:rsidRPr="000B6226" w:rsidDel="009F5812">
                                        <w:delText>-15.3</w:delText>
                                      </w:r>
                                    </w:del>
                                  </w:p>
                                </w:tc>
                              </w:tr>
                              <w:tr w:rsidR="00E00459" w:rsidRPr="000B6226" w:rsidDel="009F5812" w14:paraId="1E4F765A" w14:textId="77777777" w:rsidTr="000B6226">
                                <w:trPr>
                                  <w:trHeight w:val="594"/>
                                  <w:del w:id="656" w:author="Link, Timothy (tlink@uidaho.edu)" w:date="2017-04-03T12:32:00Z"/>
                                </w:trPr>
                                <w:tc>
                                  <w:tcPr>
                                    <w:tcW w:w="1429" w:type="dxa"/>
                                    <w:tcBorders>
                                      <w:top w:val="nil"/>
                                      <w:left w:val="nil"/>
                                      <w:bottom w:val="nil"/>
                                      <w:right w:val="nil"/>
                                    </w:tcBorders>
                                  </w:tcPr>
                                  <w:p w14:paraId="7FE90378" w14:textId="77777777" w:rsidR="00E00459" w:rsidRPr="000B6226" w:rsidDel="009F5812" w:rsidRDefault="00E00459" w:rsidP="000B6226">
                                    <w:pPr>
                                      <w:rPr>
                                        <w:del w:id="657" w:author="Link, Timothy (tlink@uidaho.edu)" w:date="2017-04-03T12:32:00Z"/>
                                      </w:rPr>
                                    </w:pPr>
                                    <w:del w:id="658" w:author="Link, Timothy (tlink@uidaho.edu)" w:date="2017-04-03T12:32:00Z">
                                      <w:r w:rsidRPr="000B6226" w:rsidDel="009F5812">
                                        <w:delText>Reynolds Mountain East (RME)</w:delText>
                                      </w:r>
                                    </w:del>
                                  </w:p>
                                </w:tc>
                                <w:tc>
                                  <w:tcPr>
                                    <w:tcW w:w="1040" w:type="dxa"/>
                                    <w:tcBorders>
                                      <w:top w:val="nil"/>
                                      <w:left w:val="nil"/>
                                      <w:bottom w:val="nil"/>
                                      <w:right w:val="nil"/>
                                    </w:tcBorders>
                                  </w:tcPr>
                                  <w:p w14:paraId="29371EA3" w14:textId="77777777" w:rsidR="00E00459" w:rsidRPr="000B6226" w:rsidDel="009F5812" w:rsidRDefault="00E00459" w:rsidP="000B6226">
                                    <w:pPr>
                                      <w:jc w:val="center"/>
                                      <w:rPr>
                                        <w:del w:id="659" w:author="Link, Timothy (tlink@uidaho.edu)" w:date="2017-04-03T12:32:00Z"/>
                                      </w:rPr>
                                    </w:pPr>
                                    <w:del w:id="660" w:author="Link, Timothy (tlink@uidaho.edu)" w:date="2017-04-03T12:32:00Z">
                                      <w:r w:rsidRPr="000B6226" w:rsidDel="009F5812">
                                        <w:delText>962 (188)</w:delText>
                                      </w:r>
                                    </w:del>
                                  </w:p>
                                </w:tc>
                                <w:tc>
                                  <w:tcPr>
                                    <w:tcW w:w="999" w:type="dxa"/>
                                    <w:tcBorders>
                                      <w:top w:val="nil"/>
                                      <w:left w:val="nil"/>
                                      <w:bottom w:val="nil"/>
                                      <w:right w:val="nil"/>
                                    </w:tcBorders>
                                  </w:tcPr>
                                  <w:p w14:paraId="429F196C" w14:textId="77777777" w:rsidR="00E00459" w:rsidRPr="000B6226" w:rsidDel="009F5812" w:rsidRDefault="00E00459" w:rsidP="000B6226">
                                    <w:pPr>
                                      <w:jc w:val="center"/>
                                      <w:rPr>
                                        <w:del w:id="661" w:author="Link, Timothy (tlink@uidaho.edu)" w:date="2017-04-03T12:32:00Z"/>
                                      </w:rPr>
                                    </w:pPr>
                                    <w:del w:id="662" w:author="Link, Timothy (tlink@uidaho.edu)" w:date="2017-04-03T12:32:00Z">
                                      <w:r w:rsidRPr="000B6226" w:rsidDel="009F5812">
                                        <w:delText>1.45</w:delText>
                                      </w:r>
                                    </w:del>
                                  </w:p>
                                </w:tc>
                                <w:tc>
                                  <w:tcPr>
                                    <w:tcW w:w="1140" w:type="dxa"/>
                                    <w:tcBorders>
                                      <w:top w:val="nil"/>
                                      <w:left w:val="nil"/>
                                      <w:bottom w:val="nil"/>
                                      <w:right w:val="nil"/>
                                    </w:tcBorders>
                                  </w:tcPr>
                                  <w:p w14:paraId="6C9F25A4" w14:textId="77777777" w:rsidR="00E00459" w:rsidRPr="000B6226" w:rsidDel="009F5812" w:rsidRDefault="00E00459" w:rsidP="000B6226">
                                    <w:pPr>
                                      <w:jc w:val="center"/>
                                      <w:rPr>
                                        <w:del w:id="663" w:author="Link, Timothy (tlink@uidaho.edu)" w:date="2017-04-03T12:32:00Z"/>
                                      </w:rPr>
                                    </w:pPr>
                                    <w:del w:id="664" w:author="Link, Timothy (tlink@uidaho.edu)" w:date="2017-04-03T12:32:00Z">
                                      <w:r w:rsidRPr="000B6226" w:rsidDel="009F5812">
                                        <w:delText>1180 (242)</w:delText>
                                      </w:r>
                                    </w:del>
                                  </w:p>
                                </w:tc>
                                <w:tc>
                                  <w:tcPr>
                                    <w:tcW w:w="1161" w:type="dxa"/>
                                    <w:tcBorders>
                                      <w:top w:val="nil"/>
                                      <w:left w:val="nil"/>
                                      <w:bottom w:val="nil"/>
                                      <w:right w:val="nil"/>
                                    </w:tcBorders>
                                  </w:tcPr>
                                  <w:p w14:paraId="3073E383" w14:textId="77777777" w:rsidR="00E00459" w:rsidRPr="000B6226" w:rsidDel="009F5812" w:rsidRDefault="00E00459" w:rsidP="000B6226">
                                    <w:pPr>
                                      <w:jc w:val="center"/>
                                      <w:rPr>
                                        <w:del w:id="665" w:author="Link, Timothy (tlink@uidaho.edu)" w:date="2017-04-03T12:32:00Z"/>
                                      </w:rPr>
                                    </w:pPr>
                                    <w:del w:id="666" w:author="Link, Timothy (tlink@uidaho.edu)" w:date="2017-04-03T12:32:00Z">
                                      <w:r w:rsidRPr="000B6226" w:rsidDel="009F5812">
                                        <w:delText>1109 (227)</w:delText>
                                      </w:r>
                                    </w:del>
                                  </w:p>
                                </w:tc>
                                <w:tc>
                                  <w:tcPr>
                                    <w:tcW w:w="1004" w:type="dxa"/>
                                    <w:tcBorders>
                                      <w:top w:val="nil"/>
                                      <w:left w:val="nil"/>
                                      <w:bottom w:val="nil"/>
                                      <w:right w:val="nil"/>
                                    </w:tcBorders>
                                  </w:tcPr>
                                  <w:p w14:paraId="68EBF7D2" w14:textId="77777777" w:rsidR="00E00459" w:rsidRPr="000B6226" w:rsidDel="009F5812" w:rsidRDefault="00E00459" w:rsidP="000B6226">
                                    <w:pPr>
                                      <w:jc w:val="center"/>
                                      <w:rPr>
                                        <w:del w:id="667" w:author="Link, Timothy (tlink@uidaho.edu)" w:date="2017-04-03T12:32:00Z"/>
                                      </w:rPr>
                                    </w:pPr>
                                    <w:del w:id="668" w:author="Link, Timothy (tlink@uidaho.edu)" w:date="2017-04-03T12:32:00Z">
                                      <w:r w:rsidRPr="000B6226" w:rsidDel="009F5812">
                                        <w:delText>-63 (20)</w:delText>
                                      </w:r>
                                    </w:del>
                                  </w:p>
                                </w:tc>
                                <w:tc>
                                  <w:tcPr>
                                    <w:tcW w:w="1158" w:type="dxa"/>
                                    <w:tcBorders>
                                      <w:top w:val="nil"/>
                                      <w:left w:val="nil"/>
                                      <w:bottom w:val="nil"/>
                                      <w:right w:val="nil"/>
                                    </w:tcBorders>
                                  </w:tcPr>
                                  <w:p w14:paraId="3F8F2E52" w14:textId="77777777" w:rsidR="00E00459" w:rsidRPr="000B6226" w:rsidDel="009F5812" w:rsidRDefault="00E00459" w:rsidP="000B6226">
                                    <w:pPr>
                                      <w:jc w:val="center"/>
                                      <w:rPr>
                                        <w:del w:id="669" w:author="Link, Timothy (tlink@uidaho.edu)" w:date="2017-04-03T12:32:00Z"/>
                                      </w:rPr>
                                    </w:pPr>
                                    <w:del w:id="670" w:author="Link, Timothy (tlink@uidaho.edu)" w:date="2017-04-03T12:32:00Z">
                                      <w:r w:rsidRPr="000B6226" w:rsidDel="009F5812">
                                        <w:delText>+14 (8)</w:delText>
                                      </w:r>
                                    </w:del>
                                  </w:p>
                                </w:tc>
                                <w:tc>
                                  <w:tcPr>
                                    <w:tcW w:w="1249" w:type="dxa"/>
                                    <w:tcBorders>
                                      <w:top w:val="nil"/>
                                      <w:left w:val="nil"/>
                                      <w:bottom w:val="nil"/>
                                      <w:right w:val="nil"/>
                                    </w:tcBorders>
                                  </w:tcPr>
                                  <w:p w14:paraId="72F0E35E" w14:textId="77777777" w:rsidR="00E00459" w:rsidRPr="000B6226" w:rsidDel="009F5812" w:rsidRDefault="00E00459" w:rsidP="000B6226">
                                    <w:pPr>
                                      <w:jc w:val="center"/>
                                      <w:rPr>
                                        <w:del w:id="671" w:author="Link, Timothy (tlink@uidaho.edu)" w:date="2017-04-03T12:32:00Z"/>
                                      </w:rPr>
                                    </w:pPr>
                                    <w:del w:id="672" w:author="Link, Timothy (tlink@uidaho.edu)" w:date="2017-04-03T12:32:00Z">
                                      <w:r w:rsidRPr="000B6226" w:rsidDel="009F5812">
                                        <w:delText>+4.5</w:delText>
                                      </w:r>
                                    </w:del>
                                  </w:p>
                                </w:tc>
                              </w:tr>
                              <w:tr w:rsidR="00E00459" w:rsidRPr="000B6226" w:rsidDel="009F5812" w14:paraId="3338679A" w14:textId="77777777" w:rsidTr="000B6226">
                                <w:trPr>
                                  <w:trHeight w:val="522"/>
                                  <w:del w:id="673" w:author="Link, Timothy (tlink@uidaho.edu)" w:date="2017-04-03T12:32:00Z"/>
                                </w:trPr>
                                <w:tc>
                                  <w:tcPr>
                                    <w:tcW w:w="1429" w:type="dxa"/>
                                    <w:tcBorders>
                                      <w:top w:val="nil"/>
                                      <w:left w:val="nil"/>
                                      <w:bottom w:val="single" w:sz="4" w:space="0" w:color="auto"/>
                                      <w:right w:val="nil"/>
                                    </w:tcBorders>
                                  </w:tcPr>
                                  <w:p w14:paraId="697C0F11" w14:textId="77777777" w:rsidR="00E00459" w:rsidRPr="000B6226" w:rsidDel="009F5812" w:rsidRDefault="00E00459" w:rsidP="000B6226">
                                    <w:pPr>
                                      <w:rPr>
                                        <w:del w:id="674" w:author="Link, Timothy (tlink@uidaho.edu)" w:date="2017-04-03T12:32:00Z"/>
                                      </w:rPr>
                                    </w:pPr>
                                    <w:del w:id="675" w:author="Link, Timothy (tlink@uidaho.edu)" w:date="2017-04-03T12:32:00Z">
                                      <w:r w:rsidRPr="000B6226" w:rsidDel="009F5812">
                                        <w:delText>Johnston Draw (JDW)</w:delText>
                                      </w:r>
                                    </w:del>
                                  </w:p>
                                </w:tc>
                                <w:tc>
                                  <w:tcPr>
                                    <w:tcW w:w="1040" w:type="dxa"/>
                                    <w:tcBorders>
                                      <w:top w:val="nil"/>
                                      <w:left w:val="nil"/>
                                      <w:bottom w:val="single" w:sz="4" w:space="0" w:color="auto"/>
                                      <w:right w:val="nil"/>
                                    </w:tcBorders>
                                  </w:tcPr>
                                  <w:p w14:paraId="575AFE1A" w14:textId="77777777" w:rsidR="00E00459" w:rsidRPr="000B6226" w:rsidDel="009F5812" w:rsidRDefault="00E00459" w:rsidP="000B6226">
                                    <w:pPr>
                                      <w:jc w:val="center"/>
                                      <w:rPr>
                                        <w:del w:id="676" w:author="Link, Timothy (tlink@uidaho.edu)" w:date="2017-04-03T12:32:00Z"/>
                                      </w:rPr>
                                    </w:pPr>
                                    <w:del w:id="677" w:author="Link, Timothy (tlink@uidaho.edu)" w:date="2017-04-03T12:32:00Z">
                                      <w:r w:rsidRPr="000B6226" w:rsidDel="009F5812">
                                        <w:delText>685 (99)</w:delText>
                                      </w:r>
                                    </w:del>
                                  </w:p>
                                </w:tc>
                                <w:tc>
                                  <w:tcPr>
                                    <w:tcW w:w="999" w:type="dxa"/>
                                    <w:tcBorders>
                                      <w:top w:val="nil"/>
                                      <w:left w:val="nil"/>
                                      <w:bottom w:val="single" w:sz="4" w:space="0" w:color="auto"/>
                                      <w:right w:val="nil"/>
                                    </w:tcBorders>
                                  </w:tcPr>
                                  <w:p w14:paraId="58D3201C" w14:textId="77777777" w:rsidR="00E00459" w:rsidRPr="000B6226" w:rsidDel="009F5812" w:rsidRDefault="00E00459" w:rsidP="000B6226">
                                    <w:pPr>
                                      <w:jc w:val="center"/>
                                      <w:rPr>
                                        <w:del w:id="678" w:author="Link, Timothy (tlink@uidaho.edu)" w:date="2017-04-03T12:32:00Z"/>
                                      </w:rPr>
                                    </w:pPr>
                                    <w:del w:id="679" w:author="Link, Timothy (tlink@uidaho.edu)" w:date="2017-04-03T12:32:00Z">
                                      <w:r w:rsidRPr="000B6226" w:rsidDel="009F5812">
                                        <w:delText>2.17</w:delText>
                                      </w:r>
                                    </w:del>
                                  </w:p>
                                </w:tc>
                                <w:tc>
                                  <w:tcPr>
                                    <w:tcW w:w="1140" w:type="dxa"/>
                                    <w:tcBorders>
                                      <w:top w:val="nil"/>
                                      <w:left w:val="nil"/>
                                      <w:bottom w:val="single" w:sz="4" w:space="0" w:color="auto"/>
                                      <w:right w:val="nil"/>
                                    </w:tcBorders>
                                  </w:tcPr>
                                  <w:p w14:paraId="3683A4E5" w14:textId="77777777" w:rsidR="00E00459" w:rsidRPr="000B6226" w:rsidDel="009F5812" w:rsidRDefault="00E00459" w:rsidP="000B6226">
                                    <w:pPr>
                                      <w:jc w:val="center"/>
                                      <w:rPr>
                                        <w:del w:id="680" w:author="Link, Timothy (tlink@uidaho.edu)" w:date="2017-04-03T12:32:00Z"/>
                                      </w:rPr>
                                    </w:pPr>
                                    <w:del w:id="681" w:author="Link, Timothy (tlink@uidaho.edu)" w:date="2017-04-03T12:32:00Z">
                                      <w:r w:rsidRPr="000B6226" w:rsidDel="009F5812">
                                        <w:delText>944 (134)</w:delText>
                                      </w:r>
                                    </w:del>
                                  </w:p>
                                </w:tc>
                                <w:tc>
                                  <w:tcPr>
                                    <w:tcW w:w="1161" w:type="dxa"/>
                                    <w:tcBorders>
                                      <w:top w:val="nil"/>
                                      <w:left w:val="nil"/>
                                      <w:bottom w:val="single" w:sz="4" w:space="0" w:color="auto"/>
                                      <w:right w:val="nil"/>
                                    </w:tcBorders>
                                  </w:tcPr>
                                  <w:p w14:paraId="7359AD0B" w14:textId="77777777" w:rsidR="00E00459" w:rsidRPr="000B6226" w:rsidDel="009F5812" w:rsidRDefault="00E00459" w:rsidP="000B6226">
                                    <w:pPr>
                                      <w:jc w:val="center"/>
                                      <w:rPr>
                                        <w:del w:id="682" w:author="Link, Timothy (tlink@uidaho.edu)" w:date="2017-04-03T12:32:00Z"/>
                                      </w:rPr>
                                    </w:pPr>
                                    <w:del w:id="683" w:author="Link, Timothy (tlink@uidaho.edu)" w:date="2017-04-03T12:32:00Z">
                                      <w:r w:rsidRPr="000B6226" w:rsidDel="009F5812">
                                        <w:delText>810 (99)</w:delText>
                                      </w:r>
                                    </w:del>
                                  </w:p>
                                </w:tc>
                                <w:tc>
                                  <w:tcPr>
                                    <w:tcW w:w="1004" w:type="dxa"/>
                                    <w:tcBorders>
                                      <w:top w:val="nil"/>
                                      <w:left w:val="nil"/>
                                      <w:bottom w:val="single" w:sz="4" w:space="0" w:color="auto"/>
                                      <w:right w:val="nil"/>
                                    </w:tcBorders>
                                  </w:tcPr>
                                  <w:p w14:paraId="5250869E" w14:textId="77777777" w:rsidR="00E00459" w:rsidRPr="000B6226" w:rsidDel="009F5812" w:rsidRDefault="00E00459" w:rsidP="000B6226">
                                    <w:pPr>
                                      <w:jc w:val="center"/>
                                      <w:rPr>
                                        <w:del w:id="684" w:author="Link, Timothy (tlink@uidaho.edu)" w:date="2017-04-03T12:32:00Z"/>
                                      </w:rPr>
                                    </w:pPr>
                                    <w:del w:id="685" w:author="Link, Timothy (tlink@uidaho.edu)" w:date="2017-04-03T12:32:00Z">
                                      <w:r w:rsidRPr="000B6226" w:rsidDel="009F5812">
                                        <w:delText>-80 (22)</w:delText>
                                      </w:r>
                                    </w:del>
                                  </w:p>
                                </w:tc>
                                <w:tc>
                                  <w:tcPr>
                                    <w:tcW w:w="1158" w:type="dxa"/>
                                    <w:tcBorders>
                                      <w:top w:val="nil"/>
                                      <w:left w:val="nil"/>
                                      <w:bottom w:val="single" w:sz="4" w:space="0" w:color="auto"/>
                                      <w:right w:val="nil"/>
                                    </w:tcBorders>
                                  </w:tcPr>
                                  <w:p w14:paraId="76492C8B" w14:textId="77777777" w:rsidR="00E00459" w:rsidRPr="000B6226" w:rsidDel="009F5812" w:rsidRDefault="00E00459" w:rsidP="000B6226">
                                    <w:pPr>
                                      <w:jc w:val="center"/>
                                      <w:rPr>
                                        <w:del w:id="686" w:author="Link, Timothy (tlink@uidaho.edu)" w:date="2017-04-03T12:32:00Z"/>
                                      </w:rPr>
                                    </w:pPr>
                                    <w:del w:id="687" w:author="Link, Timothy (tlink@uidaho.edu)" w:date="2017-04-03T12:32:00Z">
                                      <w:r w:rsidRPr="000B6226" w:rsidDel="009F5812">
                                        <w:delText>+15 (6)</w:delText>
                                      </w:r>
                                    </w:del>
                                  </w:p>
                                </w:tc>
                                <w:tc>
                                  <w:tcPr>
                                    <w:tcW w:w="1249" w:type="dxa"/>
                                    <w:tcBorders>
                                      <w:top w:val="nil"/>
                                      <w:left w:val="nil"/>
                                      <w:bottom w:val="single" w:sz="4" w:space="0" w:color="auto"/>
                                      <w:right w:val="nil"/>
                                    </w:tcBorders>
                                  </w:tcPr>
                                  <w:p w14:paraId="703EC5D5" w14:textId="77777777" w:rsidR="00E00459" w:rsidRPr="000B6226" w:rsidDel="009F5812" w:rsidRDefault="00E00459" w:rsidP="000B6226">
                                    <w:pPr>
                                      <w:jc w:val="center"/>
                                      <w:rPr>
                                        <w:del w:id="688" w:author="Link, Timothy (tlink@uidaho.edu)" w:date="2017-04-03T12:32:00Z"/>
                                      </w:rPr>
                                    </w:pPr>
                                    <w:del w:id="689" w:author="Link, Timothy (tlink@uidaho.edu)" w:date="2017-04-03T12:32:00Z">
                                      <w:r w:rsidRPr="000B6226" w:rsidDel="009F5812">
                                        <w:delText>-11.9</w:delText>
                                      </w:r>
                                    </w:del>
                                  </w:p>
                                </w:tc>
                              </w:tr>
                            </w:tbl>
                            <w:tbl>
                              <w:tblPr>
                                <w:tblW w:w="9719" w:type="dxa"/>
                                <w:tblLook w:val="04A0" w:firstRow="1" w:lastRow="0" w:firstColumn="1" w:lastColumn="0" w:noHBand="0" w:noVBand="1"/>
                              </w:tblPr>
                              <w:tblGrid>
                                <w:gridCol w:w="3058"/>
                                <w:gridCol w:w="2070"/>
                                <w:gridCol w:w="4591"/>
                              </w:tblGrid>
                              <w:tr w:rsidR="00E00459" w:rsidRPr="002D698C" w14:paraId="00526D5A" w14:textId="77777777" w:rsidTr="008C4028">
                                <w:trPr>
                                  <w:trHeight w:val="276"/>
                                  <w:ins w:id="690" w:author="Link, Timothy (tlink@uidaho.edu)" w:date="2017-04-03T12:32:00Z"/>
                                </w:trPr>
                                <w:tc>
                                  <w:tcPr>
                                    <w:tcW w:w="9719" w:type="dxa"/>
                                    <w:gridSpan w:val="3"/>
                                    <w:tcBorders>
                                      <w:left w:val="nil"/>
                                      <w:bottom w:val="single" w:sz="4" w:space="0" w:color="auto"/>
                                      <w:right w:val="nil"/>
                                    </w:tcBorders>
                                    <w:shd w:val="clear" w:color="auto" w:fill="auto"/>
                                    <w:noWrap/>
                                    <w:vAlign w:val="bottom"/>
                                  </w:tcPr>
                                  <w:p w14:paraId="15EB5617" w14:textId="77777777" w:rsidR="00E00459" w:rsidRPr="002D698C" w:rsidRDefault="00E00459" w:rsidP="009F5812">
                                    <w:pPr>
                                      <w:spacing w:after="0" w:line="240" w:lineRule="auto"/>
                                      <w:rPr>
                                        <w:ins w:id="691" w:author="Link, Timothy (tlink@uidaho.edu)" w:date="2017-04-03T12:32:00Z"/>
                                        <w:rFonts w:ascii="Calibri" w:eastAsia="Times New Roman" w:hAnsi="Calibri" w:cs="Times New Roman"/>
                                        <w:b/>
                                        <w:bCs/>
                                        <w:color w:val="000000"/>
                                      </w:rPr>
                                    </w:pPr>
                                    <w:ins w:id="692" w:author="Link, Timothy (tlink@uidaho.edu)" w:date="2017-04-03T12:32:00Z">
                                      <w:r w:rsidRPr="009F5812">
                                        <w:rPr>
                                          <w:rFonts w:ascii="Calibri" w:eastAsia="Times New Roman" w:hAnsi="Calibri" w:cs="Times New Roman"/>
                                          <w:bCs/>
                                          <w:color w:val="000000"/>
                                          <w:rPrChange w:id="693" w:author="Link, Timothy (tlink@uidaho.edu)" w:date="2017-04-03T12:32:00Z">
                                            <w:rPr>
                                              <w:rFonts w:ascii="Calibri" w:eastAsia="Times New Roman" w:hAnsi="Calibri" w:cs="Times New Roman"/>
                                              <w:b/>
                                              <w:bCs/>
                                              <w:color w:val="000000"/>
                                            </w:rPr>
                                          </w:rPrChange>
                                        </w:rPr>
                                        <w:t>Table 9.1</w:t>
                                      </w:r>
                                      <w:r>
                                        <w:rPr>
                                          <w:rFonts w:ascii="Calibri" w:eastAsia="Times New Roman" w:hAnsi="Calibri" w:cs="Times New Roman"/>
                                          <w:b/>
                                          <w:bCs/>
                                          <w:color w:val="000000"/>
                                        </w:rPr>
                                        <w:t xml:space="preserve">: </w:t>
                                      </w:r>
                                      <w:r w:rsidRPr="002D698C">
                                        <w:rPr>
                                          <w:rFonts w:ascii="Calibri" w:eastAsia="ヒラギノ角ゴ Pro W3" w:hAnsi="Calibri"/>
                                          <w:color w:val="000000"/>
                                        </w:rPr>
                                        <w:t xml:space="preserve"> Primary collaborators</w:t>
                                      </w:r>
                                      <w:r>
                                        <w:rPr>
                                          <w:rFonts w:ascii="Calibri" w:eastAsia="ヒラギノ角ゴ Pro W3" w:hAnsi="Calibri"/>
                                          <w:color w:val="000000"/>
                                        </w:rPr>
                                        <w:t>, location, and</w:t>
                                      </w:r>
                                      <w:r w:rsidRPr="002D698C">
                                        <w:rPr>
                                          <w:rFonts w:ascii="Calibri" w:eastAsia="ヒラギノ角ゴ Pro W3" w:hAnsi="Calibri"/>
                                          <w:color w:val="000000"/>
                                        </w:rPr>
                                        <w:t xml:space="preserve"> </w:t>
                                      </w:r>
                                      <w:r>
                                        <w:rPr>
                                          <w:rFonts w:ascii="Calibri" w:eastAsia="ヒラギノ角ゴ Pro W3" w:hAnsi="Calibri"/>
                                          <w:color w:val="000000"/>
                                        </w:rPr>
                                        <w:t>agency/affiliation</w:t>
                                      </w:r>
                                    </w:ins>
                                  </w:p>
                                </w:tc>
                              </w:tr>
                              <w:tr w:rsidR="00E00459" w:rsidRPr="002D698C" w14:paraId="32D541A0" w14:textId="77777777" w:rsidTr="008C4028">
                                <w:trPr>
                                  <w:trHeight w:val="251"/>
                                  <w:ins w:id="694" w:author="Link, Timothy (tlink@uidaho.edu)" w:date="2017-04-03T12:32:00Z"/>
                                </w:trPr>
                                <w:tc>
                                  <w:tcPr>
                                    <w:tcW w:w="3058" w:type="dxa"/>
                                    <w:tcBorders>
                                      <w:top w:val="single" w:sz="4" w:space="0" w:color="auto"/>
                                      <w:left w:val="nil"/>
                                      <w:bottom w:val="single" w:sz="4" w:space="0" w:color="auto"/>
                                      <w:right w:val="nil"/>
                                    </w:tcBorders>
                                    <w:shd w:val="clear" w:color="auto" w:fill="auto"/>
                                    <w:noWrap/>
                                    <w:vAlign w:val="bottom"/>
                                    <w:hideMark/>
                                  </w:tcPr>
                                  <w:p w14:paraId="7539C3A0" w14:textId="77777777" w:rsidR="00E00459" w:rsidRPr="002D698C" w:rsidRDefault="00E00459" w:rsidP="008C4028">
                                    <w:pPr>
                                      <w:spacing w:after="0" w:line="240" w:lineRule="auto"/>
                                      <w:rPr>
                                        <w:ins w:id="695" w:author="Link, Timothy (tlink@uidaho.edu)" w:date="2017-04-03T12:32:00Z"/>
                                        <w:rFonts w:ascii="Calibri" w:eastAsia="Times New Roman" w:hAnsi="Calibri" w:cs="Times New Roman"/>
                                        <w:b/>
                                        <w:bCs/>
                                        <w:color w:val="000000"/>
                                      </w:rPr>
                                    </w:pPr>
                                    <w:ins w:id="696" w:author="Link, Timothy (tlink@uidaho.edu)" w:date="2017-04-03T12:32:00Z">
                                      <w:r w:rsidRPr="002D698C">
                                        <w:rPr>
                                          <w:rFonts w:ascii="Calibri" w:eastAsia="Times New Roman" w:hAnsi="Calibri" w:cs="Times New Roman"/>
                                          <w:b/>
                                          <w:bCs/>
                                          <w:color w:val="000000"/>
                                        </w:rPr>
                                        <w:t xml:space="preserve">Manager/Contact </w:t>
                                      </w:r>
                                    </w:ins>
                                  </w:p>
                                </w:tc>
                                <w:tc>
                                  <w:tcPr>
                                    <w:tcW w:w="2070" w:type="dxa"/>
                                    <w:tcBorders>
                                      <w:top w:val="single" w:sz="4" w:space="0" w:color="auto"/>
                                      <w:left w:val="nil"/>
                                      <w:bottom w:val="single" w:sz="4" w:space="0" w:color="auto"/>
                                      <w:right w:val="nil"/>
                                    </w:tcBorders>
                                    <w:shd w:val="clear" w:color="auto" w:fill="auto"/>
                                    <w:noWrap/>
                                    <w:vAlign w:val="bottom"/>
                                    <w:hideMark/>
                                  </w:tcPr>
                                  <w:p w14:paraId="4412B83A" w14:textId="77777777" w:rsidR="00E00459" w:rsidRPr="002D698C" w:rsidRDefault="00E00459" w:rsidP="008C4028">
                                    <w:pPr>
                                      <w:spacing w:after="0" w:line="240" w:lineRule="auto"/>
                                      <w:rPr>
                                        <w:ins w:id="697" w:author="Link, Timothy (tlink@uidaho.edu)" w:date="2017-04-03T12:32:00Z"/>
                                        <w:rFonts w:ascii="Calibri" w:eastAsia="Times New Roman" w:hAnsi="Calibri" w:cs="Times New Roman"/>
                                        <w:b/>
                                        <w:bCs/>
                                        <w:color w:val="000000"/>
                                      </w:rPr>
                                    </w:pPr>
                                    <w:ins w:id="698" w:author="Link, Timothy (tlink@uidaho.edu)" w:date="2017-04-03T12:32:00Z">
                                      <w:r w:rsidRPr="002D698C">
                                        <w:rPr>
                                          <w:rFonts w:ascii="Calibri" w:eastAsia="Times New Roman" w:hAnsi="Calibri" w:cs="Times New Roman"/>
                                          <w:b/>
                                          <w:bCs/>
                                          <w:color w:val="000000"/>
                                        </w:rPr>
                                        <w:t>State</w:t>
                                      </w:r>
                                    </w:ins>
                                  </w:p>
                                </w:tc>
                                <w:tc>
                                  <w:tcPr>
                                    <w:tcW w:w="4591" w:type="dxa"/>
                                    <w:tcBorders>
                                      <w:top w:val="single" w:sz="4" w:space="0" w:color="auto"/>
                                      <w:left w:val="nil"/>
                                      <w:bottom w:val="single" w:sz="4" w:space="0" w:color="auto"/>
                                      <w:right w:val="nil"/>
                                    </w:tcBorders>
                                    <w:shd w:val="clear" w:color="auto" w:fill="auto"/>
                                    <w:noWrap/>
                                    <w:vAlign w:val="bottom"/>
                                    <w:hideMark/>
                                  </w:tcPr>
                                  <w:p w14:paraId="1D326EE6" w14:textId="77777777" w:rsidR="00E00459" w:rsidRPr="002D698C" w:rsidRDefault="00E00459" w:rsidP="008C4028">
                                    <w:pPr>
                                      <w:spacing w:after="0" w:line="240" w:lineRule="auto"/>
                                      <w:rPr>
                                        <w:ins w:id="699" w:author="Link, Timothy (tlink@uidaho.edu)" w:date="2017-04-03T12:32:00Z"/>
                                        <w:rFonts w:ascii="Calibri" w:eastAsia="Times New Roman" w:hAnsi="Calibri" w:cs="Times New Roman"/>
                                        <w:b/>
                                        <w:bCs/>
                                        <w:color w:val="000000"/>
                                      </w:rPr>
                                    </w:pPr>
                                    <w:ins w:id="700" w:author="Link, Timothy (tlink@uidaho.edu)" w:date="2017-04-03T12:32:00Z">
                                      <w:r w:rsidRPr="002D698C">
                                        <w:rPr>
                                          <w:rFonts w:ascii="Calibri" w:eastAsia="Times New Roman" w:hAnsi="Calibri" w:cs="Times New Roman"/>
                                          <w:b/>
                                          <w:bCs/>
                                          <w:color w:val="000000"/>
                                        </w:rPr>
                                        <w:t xml:space="preserve">Land Management Agency </w:t>
                                      </w:r>
                                    </w:ins>
                                  </w:p>
                                </w:tc>
                              </w:tr>
                              <w:tr w:rsidR="00E00459" w:rsidRPr="002D698C" w14:paraId="08EC73BF" w14:textId="77777777" w:rsidTr="008C4028">
                                <w:trPr>
                                  <w:trHeight w:val="276"/>
                                  <w:ins w:id="701" w:author="Link, Timothy (tlink@uidaho.edu)" w:date="2017-04-03T12:32:00Z"/>
                                </w:trPr>
                                <w:tc>
                                  <w:tcPr>
                                    <w:tcW w:w="3058" w:type="dxa"/>
                                    <w:tcBorders>
                                      <w:top w:val="nil"/>
                                      <w:left w:val="nil"/>
                                      <w:bottom w:val="nil"/>
                                      <w:right w:val="nil"/>
                                    </w:tcBorders>
                                    <w:shd w:val="clear" w:color="auto" w:fill="auto"/>
                                    <w:noWrap/>
                                    <w:vAlign w:val="bottom"/>
                                    <w:hideMark/>
                                  </w:tcPr>
                                  <w:p w14:paraId="3A436952" w14:textId="77777777" w:rsidR="00E00459" w:rsidRPr="002D698C" w:rsidRDefault="00E00459" w:rsidP="008C4028">
                                    <w:pPr>
                                      <w:spacing w:after="0" w:line="240" w:lineRule="auto"/>
                                      <w:rPr>
                                        <w:ins w:id="702" w:author="Link, Timothy (tlink@uidaho.edu)" w:date="2017-04-03T12:32:00Z"/>
                                        <w:rFonts w:ascii="Calibri" w:eastAsia="Times New Roman" w:hAnsi="Calibri" w:cs="Times New Roman"/>
                                        <w:color w:val="000000"/>
                                      </w:rPr>
                                    </w:pPr>
                                    <w:ins w:id="703" w:author="Link, Timothy (tlink@uidaho.edu)" w:date="2017-04-03T12:32:00Z">
                                      <w:r w:rsidRPr="002D698C">
                                        <w:rPr>
                                          <w:rFonts w:ascii="Calibri" w:eastAsia="Times New Roman" w:hAnsi="Calibri" w:cs="Times New Roman"/>
                                          <w:color w:val="000000"/>
                                        </w:rPr>
                                        <w:t xml:space="preserve">Jeff Alexander </w:t>
                                      </w:r>
                                    </w:ins>
                                  </w:p>
                                </w:tc>
                                <w:tc>
                                  <w:tcPr>
                                    <w:tcW w:w="2070" w:type="dxa"/>
                                    <w:tcBorders>
                                      <w:top w:val="nil"/>
                                      <w:left w:val="nil"/>
                                      <w:bottom w:val="nil"/>
                                      <w:right w:val="nil"/>
                                    </w:tcBorders>
                                    <w:shd w:val="clear" w:color="auto" w:fill="auto"/>
                                    <w:noWrap/>
                                    <w:vAlign w:val="bottom"/>
                                    <w:hideMark/>
                                  </w:tcPr>
                                  <w:p w14:paraId="472C5298" w14:textId="77777777" w:rsidR="00E00459" w:rsidRPr="002D698C" w:rsidRDefault="00E00459" w:rsidP="008C4028">
                                    <w:pPr>
                                      <w:spacing w:after="0" w:line="240" w:lineRule="auto"/>
                                      <w:rPr>
                                        <w:ins w:id="704" w:author="Link, Timothy (tlink@uidaho.edu)" w:date="2017-04-03T12:32:00Z"/>
                                        <w:rFonts w:ascii="Calibri" w:eastAsia="Times New Roman" w:hAnsi="Calibri" w:cs="Times New Roman"/>
                                        <w:color w:val="000000"/>
                                      </w:rPr>
                                    </w:pPr>
                                    <w:ins w:id="705"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0A6968F7" w14:textId="77777777" w:rsidR="00E00459" w:rsidRPr="002D698C" w:rsidRDefault="00E00459" w:rsidP="008C4028">
                                    <w:pPr>
                                      <w:spacing w:after="0" w:line="240" w:lineRule="auto"/>
                                      <w:rPr>
                                        <w:ins w:id="706" w:author="Link, Timothy (tlink@uidaho.edu)" w:date="2017-04-03T12:32:00Z"/>
                                        <w:rFonts w:ascii="Calibri" w:eastAsia="Times New Roman" w:hAnsi="Calibri" w:cs="Times New Roman"/>
                                        <w:color w:val="000000"/>
                                      </w:rPr>
                                    </w:pPr>
                                    <w:ins w:id="707" w:author="Link, Timothy (tlink@uidaho.edu)" w:date="2017-04-03T12:32:00Z">
                                      <w:r w:rsidRPr="002D698C">
                                        <w:rPr>
                                          <w:rFonts w:ascii="Calibri" w:eastAsia="Times New Roman" w:hAnsi="Calibri" w:cs="Times New Roman"/>
                                          <w:color w:val="000000"/>
                                        </w:rPr>
                                        <w:t xml:space="preserve">Boise National Forest </w:t>
                                      </w:r>
                                    </w:ins>
                                  </w:p>
                                </w:tc>
                              </w:tr>
                              <w:tr w:rsidR="00E00459" w:rsidRPr="002D698C" w14:paraId="1395C497" w14:textId="77777777" w:rsidTr="008C4028">
                                <w:trPr>
                                  <w:trHeight w:val="276"/>
                                  <w:ins w:id="708" w:author="Link, Timothy (tlink@uidaho.edu)" w:date="2017-04-03T12:32:00Z"/>
                                </w:trPr>
                                <w:tc>
                                  <w:tcPr>
                                    <w:tcW w:w="3058" w:type="dxa"/>
                                    <w:tcBorders>
                                      <w:top w:val="nil"/>
                                      <w:left w:val="nil"/>
                                      <w:bottom w:val="nil"/>
                                      <w:right w:val="nil"/>
                                    </w:tcBorders>
                                    <w:shd w:val="clear" w:color="auto" w:fill="auto"/>
                                    <w:noWrap/>
                                    <w:vAlign w:val="bottom"/>
                                    <w:hideMark/>
                                  </w:tcPr>
                                  <w:p w14:paraId="722119B6" w14:textId="77777777" w:rsidR="00E00459" w:rsidRPr="002D698C" w:rsidRDefault="00E00459" w:rsidP="008C4028">
                                    <w:pPr>
                                      <w:spacing w:after="0" w:line="240" w:lineRule="auto"/>
                                      <w:rPr>
                                        <w:ins w:id="709" w:author="Link, Timothy (tlink@uidaho.edu)" w:date="2017-04-03T12:32:00Z"/>
                                        <w:rFonts w:ascii="Calibri" w:eastAsia="Times New Roman" w:hAnsi="Calibri" w:cs="Times New Roman"/>
                                        <w:color w:val="000000"/>
                                      </w:rPr>
                                    </w:pPr>
                                    <w:ins w:id="710" w:author="Link, Timothy (tlink@uidaho.edu)" w:date="2017-04-03T12:32:00Z">
                                      <w:r w:rsidRPr="002D698C">
                                        <w:rPr>
                                          <w:rFonts w:ascii="Calibri" w:eastAsia="Times New Roman" w:hAnsi="Calibri" w:cs="Times New Roman"/>
                                          <w:color w:val="000000"/>
                                        </w:rPr>
                                        <w:t xml:space="preserve">Kathy Nash </w:t>
                                      </w:r>
                                    </w:ins>
                                  </w:p>
                                </w:tc>
                                <w:tc>
                                  <w:tcPr>
                                    <w:tcW w:w="2070" w:type="dxa"/>
                                    <w:tcBorders>
                                      <w:top w:val="nil"/>
                                      <w:left w:val="nil"/>
                                      <w:bottom w:val="nil"/>
                                      <w:right w:val="nil"/>
                                    </w:tcBorders>
                                    <w:shd w:val="clear" w:color="auto" w:fill="auto"/>
                                    <w:noWrap/>
                                    <w:vAlign w:val="bottom"/>
                                    <w:hideMark/>
                                  </w:tcPr>
                                  <w:p w14:paraId="7AE44536" w14:textId="77777777" w:rsidR="00E00459" w:rsidRPr="002D698C" w:rsidRDefault="00E00459" w:rsidP="008C4028">
                                    <w:pPr>
                                      <w:spacing w:after="0" w:line="240" w:lineRule="auto"/>
                                      <w:rPr>
                                        <w:ins w:id="711" w:author="Link, Timothy (tlink@uidaho.edu)" w:date="2017-04-03T12:32:00Z"/>
                                        <w:rFonts w:ascii="Calibri" w:eastAsia="Times New Roman" w:hAnsi="Calibri" w:cs="Times New Roman"/>
                                        <w:color w:val="000000"/>
                                      </w:rPr>
                                    </w:pPr>
                                    <w:ins w:id="712"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2240309D" w14:textId="77777777" w:rsidR="00E00459" w:rsidRPr="002D698C" w:rsidRDefault="00E00459" w:rsidP="008C4028">
                                    <w:pPr>
                                      <w:spacing w:after="0" w:line="240" w:lineRule="auto"/>
                                      <w:rPr>
                                        <w:ins w:id="713" w:author="Link, Timothy (tlink@uidaho.edu)" w:date="2017-04-03T12:32:00Z"/>
                                        <w:rFonts w:ascii="Calibri" w:eastAsia="Times New Roman" w:hAnsi="Calibri" w:cs="Times New Roman"/>
                                        <w:color w:val="000000"/>
                                      </w:rPr>
                                    </w:pPr>
                                    <w:ins w:id="714" w:author="Link, Timothy (tlink@uidaho.edu)" w:date="2017-04-03T12:32:00Z">
                                      <w:r w:rsidRPr="002D698C">
                                        <w:rPr>
                                          <w:rFonts w:ascii="Calibri" w:eastAsia="Times New Roman" w:hAnsi="Calibri" w:cs="Times New Roman"/>
                                          <w:color w:val="000000"/>
                                        </w:rPr>
                                        <w:t xml:space="preserve">Payette National Forest </w:t>
                                      </w:r>
                                    </w:ins>
                                  </w:p>
                                </w:tc>
                              </w:tr>
                              <w:tr w:rsidR="00E00459" w:rsidRPr="002D698C" w14:paraId="31A6DCEE" w14:textId="77777777" w:rsidTr="008C4028">
                                <w:trPr>
                                  <w:trHeight w:val="276"/>
                                  <w:ins w:id="715" w:author="Link, Timothy (tlink@uidaho.edu)" w:date="2017-04-03T12:32:00Z"/>
                                </w:trPr>
                                <w:tc>
                                  <w:tcPr>
                                    <w:tcW w:w="3058" w:type="dxa"/>
                                    <w:tcBorders>
                                      <w:top w:val="nil"/>
                                      <w:left w:val="nil"/>
                                      <w:bottom w:val="nil"/>
                                      <w:right w:val="nil"/>
                                    </w:tcBorders>
                                    <w:shd w:val="clear" w:color="auto" w:fill="auto"/>
                                    <w:noWrap/>
                                    <w:vAlign w:val="bottom"/>
                                    <w:hideMark/>
                                  </w:tcPr>
                                  <w:p w14:paraId="73A38841" w14:textId="77777777" w:rsidR="00E00459" w:rsidRPr="002D698C" w:rsidRDefault="00E00459" w:rsidP="008C4028">
                                    <w:pPr>
                                      <w:spacing w:after="0" w:line="240" w:lineRule="auto"/>
                                      <w:rPr>
                                        <w:ins w:id="716" w:author="Link, Timothy (tlink@uidaho.edu)" w:date="2017-04-03T12:32:00Z"/>
                                        <w:rFonts w:ascii="Calibri" w:eastAsia="Times New Roman" w:hAnsi="Calibri" w:cs="Times New Roman"/>
                                        <w:color w:val="000000"/>
                                      </w:rPr>
                                    </w:pPr>
                                    <w:ins w:id="717" w:author="Link, Timothy (tlink@uidaho.edu)" w:date="2017-04-03T12:32:00Z">
                                      <w:r w:rsidRPr="002D698C">
                                        <w:rPr>
                                          <w:rFonts w:ascii="Calibri" w:eastAsia="Times New Roman" w:hAnsi="Calibri" w:cs="Times New Roman"/>
                                          <w:color w:val="000000"/>
                                        </w:rPr>
                                        <w:t>Gail Baer</w:t>
                                      </w:r>
                                    </w:ins>
                                  </w:p>
                                </w:tc>
                                <w:tc>
                                  <w:tcPr>
                                    <w:tcW w:w="2070" w:type="dxa"/>
                                    <w:tcBorders>
                                      <w:top w:val="nil"/>
                                      <w:left w:val="nil"/>
                                      <w:bottom w:val="nil"/>
                                      <w:right w:val="nil"/>
                                    </w:tcBorders>
                                    <w:shd w:val="clear" w:color="auto" w:fill="auto"/>
                                    <w:noWrap/>
                                    <w:vAlign w:val="bottom"/>
                                    <w:hideMark/>
                                  </w:tcPr>
                                  <w:p w14:paraId="63AF16AE" w14:textId="77777777" w:rsidR="00E00459" w:rsidRPr="002D698C" w:rsidRDefault="00E00459" w:rsidP="008C4028">
                                    <w:pPr>
                                      <w:spacing w:after="0" w:line="240" w:lineRule="auto"/>
                                      <w:rPr>
                                        <w:ins w:id="718" w:author="Link, Timothy (tlink@uidaho.edu)" w:date="2017-04-03T12:32:00Z"/>
                                        <w:rFonts w:ascii="Calibri" w:eastAsia="Times New Roman" w:hAnsi="Calibri" w:cs="Times New Roman"/>
                                        <w:color w:val="000000"/>
                                      </w:rPr>
                                    </w:pPr>
                                    <w:ins w:id="719"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4F05EECC" w14:textId="77777777" w:rsidR="00E00459" w:rsidRPr="002D698C" w:rsidRDefault="00E00459" w:rsidP="008C4028">
                                    <w:pPr>
                                      <w:spacing w:after="0" w:line="240" w:lineRule="auto"/>
                                      <w:rPr>
                                        <w:ins w:id="720" w:author="Link, Timothy (tlink@uidaho.edu)" w:date="2017-04-03T12:32:00Z"/>
                                        <w:rFonts w:ascii="Calibri" w:eastAsia="Times New Roman" w:hAnsi="Calibri" w:cs="Times New Roman"/>
                                        <w:color w:val="000000"/>
                                      </w:rPr>
                                    </w:pPr>
                                    <w:ins w:id="721" w:author="Link, Timothy (tlink@uidaho.edu)" w:date="2017-04-03T12:32:00Z">
                                      <w:r w:rsidRPr="002D698C">
                                        <w:rPr>
                                          <w:rFonts w:ascii="Calibri" w:eastAsia="Times New Roman" w:hAnsi="Calibri" w:cs="Times New Roman"/>
                                          <w:color w:val="000000"/>
                                        </w:rPr>
                                        <w:t xml:space="preserve">Salmon Challis National Forest </w:t>
                                      </w:r>
                                    </w:ins>
                                  </w:p>
                                </w:tc>
                              </w:tr>
                              <w:tr w:rsidR="00E00459" w:rsidRPr="002D698C" w14:paraId="12432D71" w14:textId="77777777" w:rsidTr="008C4028">
                                <w:trPr>
                                  <w:trHeight w:val="276"/>
                                  <w:ins w:id="722" w:author="Link, Timothy (tlink@uidaho.edu)" w:date="2017-04-03T12:32:00Z"/>
                                </w:trPr>
                                <w:tc>
                                  <w:tcPr>
                                    <w:tcW w:w="3058" w:type="dxa"/>
                                    <w:tcBorders>
                                      <w:top w:val="nil"/>
                                      <w:left w:val="nil"/>
                                      <w:bottom w:val="nil"/>
                                      <w:right w:val="nil"/>
                                    </w:tcBorders>
                                    <w:shd w:val="clear" w:color="auto" w:fill="auto"/>
                                    <w:noWrap/>
                                    <w:vAlign w:val="bottom"/>
                                    <w:hideMark/>
                                  </w:tcPr>
                                  <w:p w14:paraId="6976619D" w14:textId="77777777" w:rsidR="00E00459" w:rsidRPr="002D698C" w:rsidRDefault="00E00459" w:rsidP="008C4028">
                                    <w:pPr>
                                      <w:spacing w:after="0" w:line="240" w:lineRule="auto"/>
                                      <w:rPr>
                                        <w:ins w:id="723" w:author="Link, Timothy (tlink@uidaho.edu)" w:date="2017-04-03T12:32:00Z"/>
                                        <w:rFonts w:ascii="Calibri" w:eastAsia="Times New Roman" w:hAnsi="Calibri" w:cs="Times New Roman"/>
                                        <w:color w:val="000000"/>
                                      </w:rPr>
                                    </w:pPr>
                                    <w:ins w:id="724" w:author="Link, Timothy (tlink@uidaho.edu)" w:date="2017-04-03T12:32:00Z">
                                      <w:r w:rsidRPr="002D698C">
                                        <w:rPr>
                                          <w:rFonts w:ascii="Calibri" w:eastAsia="Times New Roman" w:hAnsi="Calibri" w:cs="Times New Roman"/>
                                          <w:color w:val="000000"/>
                                        </w:rPr>
                                        <w:t xml:space="preserve">Jill </w:t>
                                      </w:r>
                                      <w:proofErr w:type="spellStart"/>
                                      <w:r w:rsidRPr="002D698C">
                                        <w:rPr>
                                          <w:rFonts w:ascii="Calibri" w:eastAsia="Times New Roman" w:hAnsi="Calibri" w:cs="Times New Roman"/>
                                          <w:color w:val="000000"/>
                                        </w:rPr>
                                        <w:t>Algood</w:t>
                                      </w:r>
                                      <w:proofErr w:type="spellEnd"/>
                                      <w:r w:rsidRPr="002D698C">
                                        <w:rPr>
                                          <w:rFonts w:ascii="Calibri" w:eastAsia="Times New Roman" w:hAnsi="Calibri" w:cs="Times New Roman"/>
                                          <w:color w:val="000000"/>
                                        </w:rPr>
                                        <w:t xml:space="preserve"> </w:t>
                                      </w:r>
                                    </w:ins>
                                  </w:p>
                                </w:tc>
                                <w:tc>
                                  <w:tcPr>
                                    <w:tcW w:w="2070" w:type="dxa"/>
                                    <w:tcBorders>
                                      <w:top w:val="nil"/>
                                      <w:left w:val="nil"/>
                                      <w:bottom w:val="nil"/>
                                      <w:right w:val="nil"/>
                                    </w:tcBorders>
                                    <w:shd w:val="clear" w:color="auto" w:fill="auto"/>
                                    <w:noWrap/>
                                    <w:vAlign w:val="bottom"/>
                                    <w:hideMark/>
                                  </w:tcPr>
                                  <w:p w14:paraId="7D8BA4FD" w14:textId="77777777" w:rsidR="00E00459" w:rsidRPr="002D698C" w:rsidRDefault="00E00459" w:rsidP="008C4028">
                                    <w:pPr>
                                      <w:spacing w:after="0" w:line="240" w:lineRule="auto"/>
                                      <w:rPr>
                                        <w:ins w:id="725" w:author="Link, Timothy (tlink@uidaho.edu)" w:date="2017-04-03T12:32:00Z"/>
                                        <w:rFonts w:ascii="Calibri" w:eastAsia="Times New Roman" w:hAnsi="Calibri" w:cs="Times New Roman"/>
                                        <w:color w:val="000000"/>
                                      </w:rPr>
                                    </w:pPr>
                                    <w:ins w:id="726"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71457FC2" w14:textId="77777777" w:rsidR="00E00459" w:rsidRPr="002D698C" w:rsidRDefault="00E00459" w:rsidP="008C4028">
                                    <w:pPr>
                                      <w:spacing w:after="0" w:line="240" w:lineRule="auto"/>
                                      <w:rPr>
                                        <w:ins w:id="727" w:author="Link, Timothy (tlink@uidaho.edu)" w:date="2017-04-03T12:32:00Z"/>
                                        <w:rFonts w:ascii="Calibri" w:eastAsia="Times New Roman" w:hAnsi="Calibri" w:cs="Times New Roman"/>
                                        <w:color w:val="000000"/>
                                      </w:rPr>
                                    </w:pPr>
                                    <w:proofErr w:type="spellStart"/>
                                    <w:ins w:id="728" w:author="Link, Timothy (tlink@uidaho.edu)" w:date="2017-04-03T12:32:00Z">
                                      <w:r w:rsidRPr="002D698C">
                                        <w:rPr>
                                          <w:rFonts w:ascii="Calibri" w:eastAsia="Times New Roman" w:hAnsi="Calibri" w:cs="Times New Roman"/>
                                          <w:color w:val="000000"/>
                                        </w:rPr>
                                        <w:t>Sawtooth</w:t>
                                      </w:r>
                                      <w:proofErr w:type="spellEnd"/>
                                      <w:r w:rsidRPr="002D698C">
                                        <w:rPr>
                                          <w:rFonts w:ascii="Calibri" w:eastAsia="Times New Roman" w:hAnsi="Calibri" w:cs="Times New Roman"/>
                                          <w:color w:val="000000"/>
                                        </w:rPr>
                                        <w:t xml:space="preserve"> National Forest </w:t>
                                      </w:r>
                                    </w:ins>
                                  </w:p>
                                </w:tc>
                              </w:tr>
                              <w:tr w:rsidR="00E00459" w:rsidRPr="002D698C" w14:paraId="1ABBE95E" w14:textId="77777777" w:rsidTr="008C4028">
                                <w:trPr>
                                  <w:trHeight w:val="276"/>
                                  <w:ins w:id="729" w:author="Link, Timothy (tlink@uidaho.edu)" w:date="2017-04-03T12:32:00Z"/>
                                </w:trPr>
                                <w:tc>
                                  <w:tcPr>
                                    <w:tcW w:w="3058" w:type="dxa"/>
                                    <w:tcBorders>
                                      <w:top w:val="nil"/>
                                      <w:left w:val="nil"/>
                                      <w:bottom w:val="nil"/>
                                      <w:right w:val="nil"/>
                                    </w:tcBorders>
                                    <w:shd w:val="clear" w:color="auto" w:fill="auto"/>
                                    <w:noWrap/>
                                    <w:vAlign w:val="bottom"/>
                                    <w:hideMark/>
                                  </w:tcPr>
                                  <w:p w14:paraId="3632F42F" w14:textId="77777777" w:rsidR="00E00459" w:rsidRPr="002D698C" w:rsidRDefault="00E00459" w:rsidP="008C4028">
                                    <w:pPr>
                                      <w:spacing w:after="0" w:line="240" w:lineRule="auto"/>
                                      <w:rPr>
                                        <w:ins w:id="730" w:author="Link, Timothy (tlink@uidaho.edu)" w:date="2017-04-03T12:32:00Z"/>
                                        <w:rFonts w:ascii="Calibri" w:eastAsia="Times New Roman" w:hAnsi="Calibri" w:cs="Times New Roman"/>
                                        <w:color w:val="000000"/>
                                      </w:rPr>
                                    </w:pPr>
                                    <w:ins w:id="731" w:author="Link, Timothy (tlink@uidaho.edu)" w:date="2017-04-03T12:32:00Z">
                                      <w:r w:rsidRPr="002D698C">
                                        <w:rPr>
                                          <w:rFonts w:ascii="Calibri" w:eastAsia="Times New Roman" w:hAnsi="Calibri" w:cs="Times New Roman"/>
                                          <w:color w:val="000000"/>
                                        </w:rPr>
                                        <w:t xml:space="preserve">Joe </w:t>
                                      </w:r>
                                      <w:proofErr w:type="spellStart"/>
                                      <w:r w:rsidRPr="002D698C">
                                        <w:rPr>
                                          <w:rFonts w:ascii="Calibri" w:eastAsia="Times New Roman" w:hAnsi="Calibri" w:cs="Times New Roman"/>
                                          <w:color w:val="000000"/>
                                        </w:rPr>
                                        <w:t>Adamski</w:t>
                                      </w:r>
                                      <w:proofErr w:type="spellEnd"/>
                                      <w:r w:rsidRPr="002D698C">
                                        <w:rPr>
                                          <w:rFonts w:ascii="Calibri" w:eastAsia="Times New Roman" w:hAnsi="Calibri" w:cs="Times New Roman"/>
                                          <w:color w:val="000000"/>
                                        </w:rPr>
                                        <w:t xml:space="preserve"> </w:t>
                                      </w:r>
                                    </w:ins>
                                  </w:p>
                                </w:tc>
                                <w:tc>
                                  <w:tcPr>
                                    <w:tcW w:w="2070" w:type="dxa"/>
                                    <w:tcBorders>
                                      <w:top w:val="nil"/>
                                      <w:left w:val="nil"/>
                                      <w:bottom w:val="nil"/>
                                      <w:right w:val="nil"/>
                                    </w:tcBorders>
                                    <w:shd w:val="clear" w:color="auto" w:fill="auto"/>
                                    <w:noWrap/>
                                    <w:vAlign w:val="bottom"/>
                                    <w:hideMark/>
                                  </w:tcPr>
                                  <w:p w14:paraId="5BCE8863" w14:textId="77777777" w:rsidR="00E00459" w:rsidRPr="002D698C" w:rsidRDefault="00E00459" w:rsidP="008C4028">
                                    <w:pPr>
                                      <w:spacing w:after="0" w:line="240" w:lineRule="auto"/>
                                      <w:rPr>
                                        <w:ins w:id="732" w:author="Link, Timothy (tlink@uidaho.edu)" w:date="2017-04-03T12:32:00Z"/>
                                        <w:rFonts w:ascii="Calibri" w:eastAsia="Times New Roman" w:hAnsi="Calibri" w:cs="Times New Roman"/>
                                        <w:color w:val="000000"/>
                                      </w:rPr>
                                    </w:pPr>
                                    <w:ins w:id="733"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1D532B96" w14:textId="77777777" w:rsidR="00E00459" w:rsidRPr="002D698C" w:rsidRDefault="00E00459" w:rsidP="008C4028">
                                    <w:pPr>
                                      <w:spacing w:after="0" w:line="240" w:lineRule="auto"/>
                                      <w:rPr>
                                        <w:ins w:id="734" w:author="Link, Timothy (tlink@uidaho.edu)" w:date="2017-04-03T12:32:00Z"/>
                                        <w:rFonts w:ascii="Calibri" w:eastAsia="Times New Roman" w:hAnsi="Calibri" w:cs="Times New Roman"/>
                                        <w:color w:val="000000"/>
                                      </w:rPr>
                                    </w:pPr>
                                    <w:ins w:id="735" w:author="Link, Timothy (tlink@uidaho.edu)" w:date="2017-04-03T12:32:00Z">
                                      <w:r w:rsidRPr="002D698C">
                                        <w:rPr>
                                          <w:rFonts w:ascii="Calibri" w:eastAsia="Times New Roman" w:hAnsi="Calibri" w:cs="Times New Roman"/>
                                          <w:color w:val="000000"/>
                                        </w:rPr>
                                        <w:t xml:space="preserve">Idaho Bureau of Land Management </w:t>
                                      </w:r>
                                    </w:ins>
                                  </w:p>
                                </w:tc>
                              </w:tr>
                              <w:tr w:rsidR="00E00459" w:rsidRPr="002D698C" w14:paraId="2E3D4605" w14:textId="77777777" w:rsidTr="008C4028">
                                <w:trPr>
                                  <w:trHeight w:val="276"/>
                                  <w:ins w:id="736" w:author="Link, Timothy (tlink@uidaho.edu)" w:date="2017-04-03T12:32:00Z"/>
                                </w:trPr>
                                <w:tc>
                                  <w:tcPr>
                                    <w:tcW w:w="3058" w:type="dxa"/>
                                    <w:tcBorders>
                                      <w:top w:val="nil"/>
                                      <w:left w:val="nil"/>
                                      <w:bottom w:val="nil"/>
                                      <w:right w:val="nil"/>
                                    </w:tcBorders>
                                    <w:shd w:val="clear" w:color="auto" w:fill="auto"/>
                                    <w:noWrap/>
                                    <w:vAlign w:val="bottom"/>
                                    <w:hideMark/>
                                  </w:tcPr>
                                  <w:p w14:paraId="35F486C1" w14:textId="77777777" w:rsidR="00E00459" w:rsidRPr="002D698C" w:rsidRDefault="00E00459" w:rsidP="008C4028">
                                    <w:pPr>
                                      <w:spacing w:after="0" w:line="240" w:lineRule="auto"/>
                                      <w:rPr>
                                        <w:ins w:id="737" w:author="Link, Timothy (tlink@uidaho.edu)" w:date="2017-04-03T12:32:00Z"/>
                                        <w:rFonts w:ascii="Calibri" w:eastAsia="Times New Roman" w:hAnsi="Calibri" w:cs="Times New Roman"/>
                                        <w:color w:val="000000"/>
                                      </w:rPr>
                                    </w:pPr>
                                    <w:ins w:id="738" w:author="Link, Timothy (tlink@uidaho.edu)" w:date="2017-04-03T12:32:00Z">
                                      <w:r w:rsidRPr="002D698C">
                                        <w:rPr>
                                          <w:rFonts w:ascii="Calibri" w:eastAsia="Times New Roman" w:hAnsi="Calibri" w:cs="Times New Roman"/>
                                          <w:color w:val="000000"/>
                                        </w:rPr>
                                        <w:t>Jason Wright</w:t>
                                      </w:r>
                                    </w:ins>
                                  </w:p>
                                </w:tc>
                                <w:tc>
                                  <w:tcPr>
                                    <w:tcW w:w="2070" w:type="dxa"/>
                                    <w:tcBorders>
                                      <w:top w:val="nil"/>
                                      <w:left w:val="nil"/>
                                      <w:bottom w:val="nil"/>
                                      <w:right w:val="nil"/>
                                    </w:tcBorders>
                                    <w:shd w:val="clear" w:color="auto" w:fill="auto"/>
                                    <w:noWrap/>
                                    <w:vAlign w:val="bottom"/>
                                    <w:hideMark/>
                                  </w:tcPr>
                                  <w:p w14:paraId="00E25828" w14:textId="77777777" w:rsidR="00E00459" w:rsidRPr="002D698C" w:rsidRDefault="00E00459" w:rsidP="008C4028">
                                    <w:pPr>
                                      <w:spacing w:after="0" w:line="240" w:lineRule="auto"/>
                                      <w:rPr>
                                        <w:ins w:id="739" w:author="Link, Timothy (tlink@uidaho.edu)" w:date="2017-04-03T12:32:00Z"/>
                                        <w:rFonts w:ascii="Calibri" w:eastAsia="Times New Roman" w:hAnsi="Calibri" w:cs="Times New Roman"/>
                                        <w:color w:val="000000"/>
                                      </w:rPr>
                                    </w:pPr>
                                    <w:ins w:id="740" w:author="Link, Timothy (tlink@uidaho.edu)" w:date="2017-04-03T12:32:00Z">
                                      <w:r w:rsidRPr="002D698C">
                                        <w:rPr>
                                          <w:rFonts w:ascii="Calibri" w:eastAsia="Times New Roman" w:hAnsi="Calibri" w:cs="Times New Roman"/>
                                          <w:color w:val="000000"/>
                                        </w:rPr>
                                        <w:t xml:space="preserve">Idaho </w:t>
                                      </w:r>
                                    </w:ins>
                                  </w:p>
                                </w:tc>
                                <w:tc>
                                  <w:tcPr>
                                    <w:tcW w:w="4591" w:type="dxa"/>
                                    <w:tcBorders>
                                      <w:top w:val="nil"/>
                                      <w:left w:val="nil"/>
                                      <w:bottom w:val="nil"/>
                                      <w:right w:val="nil"/>
                                    </w:tcBorders>
                                    <w:shd w:val="clear" w:color="auto" w:fill="auto"/>
                                    <w:noWrap/>
                                    <w:vAlign w:val="bottom"/>
                                    <w:hideMark/>
                                  </w:tcPr>
                                  <w:p w14:paraId="065CB94C" w14:textId="77777777" w:rsidR="00E00459" w:rsidRPr="002D698C" w:rsidRDefault="00E00459" w:rsidP="008C4028">
                                    <w:pPr>
                                      <w:spacing w:after="0" w:line="240" w:lineRule="auto"/>
                                      <w:rPr>
                                        <w:ins w:id="741" w:author="Link, Timothy (tlink@uidaho.edu)" w:date="2017-04-03T12:32:00Z"/>
                                        <w:rFonts w:ascii="Calibri" w:eastAsia="Times New Roman" w:hAnsi="Calibri" w:cs="Times New Roman"/>
                                        <w:color w:val="000000"/>
                                      </w:rPr>
                                    </w:pPr>
                                    <w:ins w:id="742" w:author="Link, Timothy (tlink@uidaho.edu)" w:date="2017-04-03T12:32:00Z">
                                      <w:r w:rsidRPr="002D698C">
                                        <w:rPr>
                                          <w:rFonts w:ascii="Calibri" w:eastAsia="Times New Roman" w:hAnsi="Calibri" w:cs="Times New Roman"/>
                                          <w:color w:val="000000"/>
                                        </w:rPr>
                                        <w:t>Bureau of Land Management-Idaho Falls District</w:t>
                                      </w:r>
                                    </w:ins>
                                  </w:p>
                                </w:tc>
                              </w:tr>
                              <w:tr w:rsidR="00E00459" w:rsidRPr="002D698C" w14:paraId="4C39AFF6" w14:textId="77777777" w:rsidTr="008C4028">
                                <w:trPr>
                                  <w:trHeight w:val="276"/>
                                  <w:ins w:id="743" w:author="Link, Timothy (tlink@uidaho.edu)" w:date="2017-04-03T12:32:00Z"/>
                                </w:trPr>
                                <w:tc>
                                  <w:tcPr>
                                    <w:tcW w:w="3058" w:type="dxa"/>
                                    <w:tcBorders>
                                      <w:top w:val="nil"/>
                                      <w:left w:val="nil"/>
                                      <w:bottom w:val="nil"/>
                                      <w:right w:val="nil"/>
                                    </w:tcBorders>
                                    <w:shd w:val="clear" w:color="auto" w:fill="auto"/>
                                    <w:noWrap/>
                                    <w:vAlign w:val="bottom"/>
                                    <w:hideMark/>
                                  </w:tcPr>
                                  <w:p w14:paraId="7FB3EFA2" w14:textId="77777777" w:rsidR="00E00459" w:rsidRPr="002D698C" w:rsidRDefault="00E00459" w:rsidP="008C4028">
                                    <w:pPr>
                                      <w:spacing w:after="0" w:line="240" w:lineRule="auto"/>
                                      <w:rPr>
                                        <w:ins w:id="744" w:author="Link, Timothy (tlink@uidaho.edu)" w:date="2017-04-03T12:32:00Z"/>
                                        <w:rFonts w:ascii="Calibri" w:eastAsia="Times New Roman" w:hAnsi="Calibri" w:cs="Times New Roman"/>
                                        <w:color w:val="000000"/>
                                      </w:rPr>
                                    </w:pPr>
                                    <w:ins w:id="745" w:author="Link, Timothy (tlink@uidaho.edu)" w:date="2017-04-03T12:32:00Z">
                                      <w:r w:rsidRPr="002D698C">
                                        <w:rPr>
                                          <w:rFonts w:ascii="Calibri" w:eastAsia="Times New Roman" w:hAnsi="Calibri" w:cs="Times New Roman"/>
                                          <w:color w:val="000000"/>
                                        </w:rPr>
                                        <w:t>Elena Shaw</w:t>
                                      </w:r>
                                    </w:ins>
                                  </w:p>
                                </w:tc>
                                <w:tc>
                                  <w:tcPr>
                                    <w:tcW w:w="2070" w:type="dxa"/>
                                    <w:tcBorders>
                                      <w:top w:val="nil"/>
                                      <w:left w:val="nil"/>
                                      <w:bottom w:val="nil"/>
                                      <w:right w:val="nil"/>
                                    </w:tcBorders>
                                    <w:shd w:val="clear" w:color="auto" w:fill="auto"/>
                                    <w:noWrap/>
                                    <w:vAlign w:val="bottom"/>
                                    <w:hideMark/>
                                  </w:tcPr>
                                  <w:p w14:paraId="34FD1526" w14:textId="77777777" w:rsidR="00E00459" w:rsidRPr="002D698C" w:rsidRDefault="00E00459" w:rsidP="008C4028">
                                    <w:pPr>
                                      <w:spacing w:after="0" w:line="240" w:lineRule="auto"/>
                                      <w:rPr>
                                        <w:ins w:id="746" w:author="Link, Timothy (tlink@uidaho.edu)" w:date="2017-04-03T12:32:00Z"/>
                                        <w:rFonts w:ascii="Calibri" w:eastAsia="Times New Roman" w:hAnsi="Calibri" w:cs="Times New Roman"/>
                                        <w:color w:val="000000"/>
                                      </w:rPr>
                                    </w:pPr>
                                    <w:ins w:id="747" w:author="Link, Timothy (tlink@uidaho.edu)" w:date="2017-04-03T12:32:00Z">
                                      <w:r w:rsidRPr="002D698C">
                                        <w:rPr>
                                          <w:rFonts w:ascii="Calibri" w:eastAsia="Times New Roman" w:hAnsi="Calibri" w:cs="Times New Roman"/>
                                          <w:color w:val="000000"/>
                                        </w:rPr>
                                        <w:t xml:space="preserve">Idaho </w:t>
                                      </w:r>
                                    </w:ins>
                                  </w:p>
                                </w:tc>
                                <w:tc>
                                  <w:tcPr>
                                    <w:tcW w:w="4591" w:type="dxa"/>
                                    <w:tcBorders>
                                      <w:top w:val="nil"/>
                                      <w:left w:val="nil"/>
                                      <w:bottom w:val="nil"/>
                                      <w:right w:val="nil"/>
                                    </w:tcBorders>
                                    <w:shd w:val="clear" w:color="auto" w:fill="auto"/>
                                    <w:noWrap/>
                                    <w:vAlign w:val="bottom"/>
                                    <w:hideMark/>
                                  </w:tcPr>
                                  <w:p w14:paraId="6C211544" w14:textId="77777777" w:rsidR="00E00459" w:rsidRPr="002D698C" w:rsidRDefault="00E00459" w:rsidP="008C4028">
                                    <w:pPr>
                                      <w:spacing w:after="0" w:line="240" w:lineRule="auto"/>
                                      <w:rPr>
                                        <w:ins w:id="748" w:author="Link, Timothy (tlink@uidaho.edu)" w:date="2017-04-03T12:32:00Z"/>
                                        <w:rFonts w:ascii="Calibri" w:eastAsia="Times New Roman" w:hAnsi="Calibri" w:cs="Times New Roman"/>
                                        <w:color w:val="000000"/>
                                      </w:rPr>
                                    </w:pPr>
                                    <w:ins w:id="749" w:author="Link, Timothy (tlink@uidaho.edu)" w:date="2017-04-03T12:32:00Z">
                                      <w:r w:rsidRPr="002D698C">
                                        <w:rPr>
                                          <w:rFonts w:ascii="Calibri" w:eastAsia="Times New Roman" w:hAnsi="Calibri" w:cs="Times New Roman"/>
                                          <w:color w:val="000000"/>
                                        </w:rPr>
                                        <w:t>Bureau of Land Management-Twin Falls District</w:t>
                                      </w:r>
                                    </w:ins>
                                  </w:p>
                                </w:tc>
                              </w:tr>
                              <w:tr w:rsidR="00E00459" w:rsidRPr="002D698C" w14:paraId="5BF88B5A" w14:textId="77777777" w:rsidTr="008C4028">
                                <w:trPr>
                                  <w:trHeight w:val="276"/>
                                  <w:ins w:id="750" w:author="Link, Timothy (tlink@uidaho.edu)" w:date="2017-04-03T12:32:00Z"/>
                                </w:trPr>
                                <w:tc>
                                  <w:tcPr>
                                    <w:tcW w:w="3058" w:type="dxa"/>
                                    <w:tcBorders>
                                      <w:top w:val="nil"/>
                                      <w:left w:val="nil"/>
                                      <w:bottom w:val="nil"/>
                                      <w:right w:val="nil"/>
                                    </w:tcBorders>
                                    <w:shd w:val="clear" w:color="auto" w:fill="auto"/>
                                    <w:noWrap/>
                                    <w:vAlign w:val="bottom"/>
                                  </w:tcPr>
                                  <w:p w14:paraId="5C205DB0" w14:textId="77777777" w:rsidR="00E00459" w:rsidRPr="002D698C" w:rsidRDefault="00E00459" w:rsidP="008C4028">
                                    <w:pPr>
                                      <w:spacing w:after="0" w:line="240" w:lineRule="auto"/>
                                      <w:rPr>
                                        <w:ins w:id="751" w:author="Link, Timothy (tlink@uidaho.edu)" w:date="2017-04-03T12:32:00Z"/>
                                        <w:rFonts w:ascii="Calibri" w:eastAsia="Times New Roman" w:hAnsi="Calibri" w:cs="Times New Roman"/>
                                        <w:color w:val="000000"/>
                                      </w:rPr>
                                    </w:pPr>
                                    <w:ins w:id="752" w:author="Link, Timothy (tlink@uidaho.edu)" w:date="2017-04-03T12:32:00Z">
                                      <w:r>
                                        <w:rPr>
                                          <w:rFonts w:ascii="Calibri" w:eastAsia="Times New Roman" w:hAnsi="Calibri" w:cs="Times New Roman"/>
                                          <w:color w:val="000000"/>
                                        </w:rPr>
                                        <w:t>Sarah Garcia</w:t>
                                      </w:r>
                                    </w:ins>
                                  </w:p>
                                </w:tc>
                                <w:tc>
                                  <w:tcPr>
                                    <w:tcW w:w="2070" w:type="dxa"/>
                                    <w:tcBorders>
                                      <w:top w:val="nil"/>
                                      <w:left w:val="nil"/>
                                      <w:bottom w:val="nil"/>
                                      <w:right w:val="nil"/>
                                    </w:tcBorders>
                                    <w:shd w:val="clear" w:color="auto" w:fill="auto"/>
                                    <w:noWrap/>
                                    <w:vAlign w:val="bottom"/>
                                  </w:tcPr>
                                  <w:p w14:paraId="60B7034D" w14:textId="77777777" w:rsidR="00E00459" w:rsidRPr="002D698C" w:rsidRDefault="00E00459" w:rsidP="008C4028">
                                    <w:pPr>
                                      <w:spacing w:after="0" w:line="240" w:lineRule="auto"/>
                                      <w:rPr>
                                        <w:ins w:id="753" w:author="Link, Timothy (tlink@uidaho.edu)" w:date="2017-04-03T12:32:00Z"/>
                                        <w:rFonts w:ascii="Calibri" w:eastAsia="Times New Roman" w:hAnsi="Calibri" w:cs="Times New Roman"/>
                                        <w:color w:val="000000"/>
                                      </w:rPr>
                                    </w:pPr>
                                    <w:ins w:id="754" w:author="Link, Timothy (tlink@uidaho.edu)" w:date="2017-04-03T12:32:00Z">
                                      <w:r>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tcPr>
                                  <w:p w14:paraId="68067D0F" w14:textId="77777777" w:rsidR="00E00459" w:rsidRPr="002D698C" w:rsidRDefault="00E00459" w:rsidP="008C4028">
                                    <w:pPr>
                                      <w:spacing w:after="0" w:line="240" w:lineRule="auto"/>
                                      <w:rPr>
                                        <w:ins w:id="755" w:author="Link, Timothy (tlink@uidaho.edu)" w:date="2017-04-03T12:32:00Z"/>
                                        <w:rFonts w:ascii="Calibri" w:eastAsia="Times New Roman" w:hAnsi="Calibri" w:cs="Times New Roman"/>
                                        <w:color w:val="000000"/>
                                      </w:rPr>
                                    </w:pPr>
                                    <w:bookmarkStart w:id="756" w:name="OLE_LINK46"/>
                                    <w:bookmarkStart w:id="757" w:name="OLE_LINK47"/>
                                    <w:ins w:id="758" w:author="Link, Timothy (tlink@uidaho.edu)" w:date="2017-04-03T12:32:00Z">
                                      <w:r>
                                        <w:rPr>
                                          <w:rFonts w:ascii="Calibri" w:eastAsia="Times New Roman" w:hAnsi="Calibri" w:cs="Times New Roman"/>
                                          <w:color w:val="000000"/>
                                        </w:rPr>
                                        <w:t xml:space="preserve">Bureau of Land </w:t>
                                      </w:r>
                                      <w:r>
                                        <w:t xml:space="preserve"> </w:t>
                                      </w:r>
                                      <w:r>
                                        <w:rPr>
                                          <w:rFonts w:ascii="Calibri" w:eastAsia="Times New Roman" w:hAnsi="Calibri" w:cs="Times New Roman"/>
                                          <w:color w:val="000000"/>
                                        </w:rPr>
                                        <w:t>M</w:t>
                                      </w:r>
                                      <w:r w:rsidRPr="00355FE8">
                                        <w:rPr>
                                          <w:rFonts w:ascii="Calibri" w:eastAsia="Times New Roman" w:hAnsi="Calibri" w:cs="Times New Roman"/>
                                          <w:color w:val="000000"/>
                                        </w:rPr>
                                        <w:t>anagement</w:t>
                                      </w:r>
                                      <w:r>
                                        <w:rPr>
                                          <w:rFonts w:ascii="Calibri" w:eastAsia="Times New Roman" w:hAnsi="Calibri" w:cs="Times New Roman"/>
                                          <w:color w:val="000000"/>
                                        </w:rPr>
                                        <w:t xml:space="preserve"> - Boise</w:t>
                                      </w:r>
                                      <w:bookmarkEnd w:id="756"/>
                                      <w:bookmarkEnd w:id="757"/>
                                    </w:ins>
                                  </w:p>
                                </w:tc>
                              </w:tr>
                              <w:tr w:rsidR="00E00459" w:rsidRPr="002D698C" w14:paraId="32E83EC3" w14:textId="77777777" w:rsidTr="008C4028">
                                <w:trPr>
                                  <w:trHeight w:val="276"/>
                                  <w:ins w:id="759" w:author="Link, Timothy (tlink@uidaho.edu)" w:date="2017-04-03T12:32:00Z"/>
                                </w:trPr>
                                <w:tc>
                                  <w:tcPr>
                                    <w:tcW w:w="3058" w:type="dxa"/>
                                    <w:tcBorders>
                                      <w:top w:val="nil"/>
                                      <w:left w:val="nil"/>
                                      <w:bottom w:val="nil"/>
                                      <w:right w:val="nil"/>
                                    </w:tcBorders>
                                    <w:shd w:val="clear" w:color="auto" w:fill="auto"/>
                                    <w:noWrap/>
                                    <w:vAlign w:val="bottom"/>
                                  </w:tcPr>
                                  <w:p w14:paraId="6906F2E7" w14:textId="77777777" w:rsidR="00E00459" w:rsidRPr="002D698C" w:rsidRDefault="00E00459" w:rsidP="008C4028">
                                    <w:pPr>
                                      <w:spacing w:after="0" w:line="240" w:lineRule="auto"/>
                                      <w:rPr>
                                        <w:ins w:id="760" w:author="Link, Timothy (tlink@uidaho.edu)" w:date="2017-04-03T12:32:00Z"/>
                                        <w:rFonts w:ascii="Calibri" w:eastAsia="Times New Roman" w:hAnsi="Calibri" w:cs="Times New Roman"/>
                                        <w:color w:val="000000"/>
                                      </w:rPr>
                                    </w:pPr>
                                    <w:ins w:id="761" w:author="Link, Timothy (tlink@uidaho.edu)" w:date="2017-04-03T12:32:00Z">
                                      <w:r>
                                        <w:rPr>
                                          <w:rFonts w:ascii="Calibri" w:eastAsia="Times New Roman" w:hAnsi="Calibri" w:cs="Times New Roman"/>
                                          <w:color w:val="000000"/>
                                        </w:rPr>
                                        <w:t xml:space="preserve">Anne </w:t>
                                      </w:r>
                                      <w:proofErr w:type="spellStart"/>
                                      <w:r>
                                        <w:rPr>
                                          <w:rFonts w:ascii="Calibri" w:eastAsia="Times New Roman" w:hAnsi="Calibri" w:cs="Times New Roman"/>
                                          <w:color w:val="000000"/>
                                        </w:rPr>
                                        <w:t>Halford</w:t>
                                      </w:r>
                                      <w:proofErr w:type="spellEnd"/>
                                    </w:ins>
                                  </w:p>
                                </w:tc>
                                <w:tc>
                                  <w:tcPr>
                                    <w:tcW w:w="2070" w:type="dxa"/>
                                    <w:tcBorders>
                                      <w:top w:val="nil"/>
                                      <w:left w:val="nil"/>
                                      <w:bottom w:val="nil"/>
                                      <w:right w:val="nil"/>
                                    </w:tcBorders>
                                    <w:shd w:val="clear" w:color="auto" w:fill="auto"/>
                                    <w:noWrap/>
                                    <w:vAlign w:val="bottom"/>
                                  </w:tcPr>
                                  <w:p w14:paraId="4AA187BF" w14:textId="77777777" w:rsidR="00E00459" w:rsidRPr="002D698C" w:rsidRDefault="00E00459" w:rsidP="008C4028">
                                    <w:pPr>
                                      <w:spacing w:after="0" w:line="240" w:lineRule="auto"/>
                                      <w:rPr>
                                        <w:ins w:id="762" w:author="Link, Timothy (tlink@uidaho.edu)" w:date="2017-04-03T12:32:00Z"/>
                                        <w:rFonts w:ascii="Calibri" w:eastAsia="Times New Roman" w:hAnsi="Calibri" w:cs="Times New Roman"/>
                                        <w:color w:val="000000"/>
                                      </w:rPr>
                                    </w:pPr>
                                    <w:ins w:id="763" w:author="Link, Timothy (tlink@uidaho.edu)" w:date="2017-04-03T12:32:00Z">
                                      <w:r>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tcPr>
                                  <w:p w14:paraId="31E17F95" w14:textId="77777777" w:rsidR="00E00459" w:rsidRPr="002D698C" w:rsidRDefault="00E00459" w:rsidP="008C4028">
                                    <w:pPr>
                                      <w:spacing w:after="0" w:line="240" w:lineRule="auto"/>
                                      <w:rPr>
                                        <w:ins w:id="764" w:author="Link, Timothy (tlink@uidaho.edu)" w:date="2017-04-03T12:32:00Z"/>
                                        <w:rFonts w:ascii="Calibri" w:eastAsia="Times New Roman" w:hAnsi="Calibri" w:cs="Times New Roman"/>
                                        <w:color w:val="000000"/>
                                      </w:rPr>
                                    </w:pPr>
                                    <w:ins w:id="765" w:author="Link, Timothy (tlink@uidaho.edu)" w:date="2017-04-03T12:32:00Z">
                                      <w:r>
                                        <w:rPr>
                                          <w:rFonts w:ascii="Calibri" w:eastAsia="Times New Roman" w:hAnsi="Calibri" w:cs="Times New Roman"/>
                                          <w:color w:val="000000"/>
                                        </w:rPr>
                                        <w:t xml:space="preserve">Bureau of Land </w:t>
                                      </w:r>
                                      <w:r>
                                        <w:t xml:space="preserve"> </w:t>
                                      </w:r>
                                      <w:r>
                                        <w:rPr>
                                          <w:rFonts w:ascii="Calibri" w:eastAsia="Times New Roman" w:hAnsi="Calibri" w:cs="Times New Roman"/>
                                          <w:color w:val="000000"/>
                                        </w:rPr>
                                        <w:t>M</w:t>
                                      </w:r>
                                      <w:r w:rsidRPr="00355FE8">
                                        <w:rPr>
                                          <w:rFonts w:ascii="Calibri" w:eastAsia="Times New Roman" w:hAnsi="Calibri" w:cs="Times New Roman"/>
                                          <w:color w:val="000000"/>
                                        </w:rPr>
                                        <w:t>anagement</w:t>
                                      </w:r>
                                      <w:r>
                                        <w:rPr>
                                          <w:rFonts w:ascii="Calibri" w:eastAsia="Times New Roman" w:hAnsi="Calibri" w:cs="Times New Roman"/>
                                          <w:color w:val="000000"/>
                                        </w:rPr>
                                        <w:t xml:space="preserve"> - Boise</w:t>
                                      </w:r>
                                    </w:ins>
                                  </w:p>
                                </w:tc>
                              </w:tr>
                              <w:tr w:rsidR="00E00459" w:rsidRPr="002D698C" w14:paraId="38E5C280" w14:textId="77777777" w:rsidTr="008C4028">
                                <w:trPr>
                                  <w:trHeight w:val="276"/>
                                  <w:ins w:id="766" w:author="Link, Timothy (tlink@uidaho.edu)" w:date="2017-04-03T12:32:00Z"/>
                                </w:trPr>
                                <w:tc>
                                  <w:tcPr>
                                    <w:tcW w:w="3058" w:type="dxa"/>
                                    <w:tcBorders>
                                      <w:top w:val="nil"/>
                                      <w:left w:val="nil"/>
                                      <w:bottom w:val="nil"/>
                                      <w:right w:val="nil"/>
                                    </w:tcBorders>
                                    <w:shd w:val="clear" w:color="auto" w:fill="auto"/>
                                    <w:noWrap/>
                                    <w:vAlign w:val="bottom"/>
                                    <w:hideMark/>
                                  </w:tcPr>
                                  <w:p w14:paraId="12BC8B32" w14:textId="77777777" w:rsidR="00E00459" w:rsidRPr="002D698C" w:rsidRDefault="00E00459" w:rsidP="008C4028">
                                    <w:pPr>
                                      <w:spacing w:after="0" w:line="240" w:lineRule="auto"/>
                                      <w:rPr>
                                        <w:ins w:id="767" w:author="Link, Timothy (tlink@uidaho.edu)" w:date="2017-04-03T12:32:00Z"/>
                                        <w:rFonts w:ascii="Calibri" w:eastAsia="Times New Roman" w:hAnsi="Calibri" w:cs="Times New Roman"/>
                                        <w:color w:val="000000"/>
                                      </w:rPr>
                                    </w:pPr>
                                    <w:ins w:id="768" w:author="Link, Timothy (tlink@uidaho.edu)" w:date="2017-04-03T12:32:00Z">
                                      <w:r w:rsidRPr="002D698C">
                                        <w:rPr>
                                          <w:rFonts w:ascii="Calibri" w:eastAsia="Times New Roman" w:hAnsi="Calibri" w:cs="Times New Roman"/>
                                          <w:color w:val="000000"/>
                                        </w:rPr>
                                        <w:t xml:space="preserve">Kaye </w:t>
                                      </w:r>
                                      <w:proofErr w:type="spellStart"/>
                                      <w:r w:rsidRPr="002D698C">
                                        <w:rPr>
                                          <w:rFonts w:ascii="Calibri" w:eastAsia="Times New Roman" w:hAnsi="Calibri" w:cs="Times New Roman"/>
                                          <w:color w:val="000000"/>
                                        </w:rPr>
                                        <w:t>Olpin</w:t>
                                      </w:r>
                                      <w:proofErr w:type="spellEnd"/>
                                      <w:r w:rsidRPr="002D698C">
                                        <w:rPr>
                                          <w:rFonts w:ascii="Calibri" w:eastAsia="Times New Roman" w:hAnsi="Calibri" w:cs="Times New Roman"/>
                                          <w:color w:val="000000"/>
                                        </w:rPr>
                                        <w:t xml:space="preserve"> </w:t>
                                      </w:r>
                                    </w:ins>
                                  </w:p>
                                </w:tc>
                                <w:tc>
                                  <w:tcPr>
                                    <w:tcW w:w="2070" w:type="dxa"/>
                                    <w:tcBorders>
                                      <w:top w:val="nil"/>
                                      <w:left w:val="nil"/>
                                      <w:bottom w:val="nil"/>
                                      <w:right w:val="nil"/>
                                    </w:tcBorders>
                                    <w:shd w:val="clear" w:color="auto" w:fill="auto"/>
                                    <w:noWrap/>
                                    <w:vAlign w:val="bottom"/>
                                    <w:hideMark/>
                                  </w:tcPr>
                                  <w:p w14:paraId="6634B429" w14:textId="77777777" w:rsidR="00E00459" w:rsidRPr="002D698C" w:rsidRDefault="00E00459" w:rsidP="008C4028">
                                    <w:pPr>
                                      <w:spacing w:after="0" w:line="240" w:lineRule="auto"/>
                                      <w:rPr>
                                        <w:ins w:id="769" w:author="Link, Timothy (tlink@uidaho.edu)" w:date="2017-04-03T12:32:00Z"/>
                                        <w:rFonts w:ascii="Calibri" w:eastAsia="Times New Roman" w:hAnsi="Calibri" w:cs="Times New Roman"/>
                                        <w:color w:val="000000"/>
                                      </w:rPr>
                                    </w:pPr>
                                    <w:ins w:id="770" w:author="Link, Timothy (tlink@uidaho.edu)" w:date="2017-04-03T12:32:00Z">
                                      <w:r w:rsidRPr="002D698C">
                                        <w:rPr>
                                          <w:rFonts w:ascii="Calibri" w:eastAsia="Times New Roman" w:hAnsi="Calibri" w:cs="Times New Roman"/>
                                          <w:color w:val="000000"/>
                                        </w:rPr>
                                        <w:t>Idaho/Wyoming</w:t>
                                      </w:r>
                                    </w:ins>
                                  </w:p>
                                </w:tc>
                                <w:tc>
                                  <w:tcPr>
                                    <w:tcW w:w="4591" w:type="dxa"/>
                                    <w:tcBorders>
                                      <w:top w:val="nil"/>
                                      <w:left w:val="nil"/>
                                      <w:bottom w:val="nil"/>
                                      <w:right w:val="nil"/>
                                    </w:tcBorders>
                                    <w:shd w:val="clear" w:color="auto" w:fill="auto"/>
                                    <w:noWrap/>
                                    <w:vAlign w:val="bottom"/>
                                    <w:hideMark/>
                                  </w:tcPr>
                                  <w:p w14:paraId="0EF06F2D" w14:textId="77777777" w:rsidR="00E00459" w:rsidRPr="002D698C" w:rsidRDefault="00E00459" w:rsidP="008C4028">
                                    <w:pPr>
                                      <w:spacing w:after="0" w:line="240" w:lineRule="auto"/>
                                      <w:rPr>
                                        <w:ins w:id="771" w:author="Link, Timothy (tlink@uidaho.edu)" w:date="2017-04-03T12:32:00Z"/>
                                        <w:rFonts w:ascii="Calibri" w:eastAsia="Times New Roman" w:hAnsi="Calibri" w:cs="Times New Roman"/>
                                        <w:color w:val="000000"/>
                                      </w:rPr>
                                    </w:pPr>
                                    <w:ins w:id="772" w:author="Link, Timothy (tlink@uidaho.edu)" w:date="2017-04-03T12:32:00Z">
                                      <w:r w:rsidRPr="002D698C">
                                        <w:rPr>
                                          <w:rFonts w:ascii="Calibri" w:eastAsia="Times New Roman" w:hAnsi="Calibri" w:cs="Times New Roman"/>
                                          <w:color w:val="000000"/>
                                        </w:rPr>
                                        <w:t xml:space="preserve">Caribou </w:t>
                                      </w:r>
                                      <w:proofErr w:type="spellStart"/>
                                      <w:r w:rsidRPr="002D698C">
                                        <w:rPr>
                                          <w:rFonts w:ascii="Calibri" w:eastAsia="Times New Roman" w:hAnsi="Calibri" w:cs="Times New Roman"/>
                                          <w:color w:val="000000"/>
                                        </w:rPr>
                                        <w:t>Targhee</w:t>
                                      </w:r>
                                      <w:proofErr w:type="spellEnd"/>
                                      <w:r w:rsidRPr="002D698C">
                                        <w:rPr>
                                          <w:rFonts w:ascii="Calibri" w:eastAsia="Times New Roman" w:hAnsi="Calibri" w:cs="Times New Roman"/>
                                          <w:color w:val="000000"/>
                                        </w:rPr>
                                        <w:t xml:space="preserve">  National Forest </w:t>
                                      </w:r>
                                    </w:ins>
                                  </w:p>
                                </w:tc>
                              </w:tr>
                              <w:tr w:rsidR="00E00459" w:rsidRPr="002D698C" w14:paraId="0480CF86" w14:textId="77777777" w:rsidTr="008C4028">
                                <w:trPr>
                                  <w:trHeight w:val="276"/>
                                  <w:ins w:id="773" w:author="Link, Timothy (tlink@uidaho.edu)" w:date="2017-04-03T12:32:00Z"/>
                                </w:trPr>
                                <w:tc>
                                  <w:tcPr>
                                    <w:tcW w:w="3058" w:type="dxa"/>
                                    <w:tcBorders>
                                      <w:top w:val="nil"/>
                                      <w:left w:val="nil"/>
                                      <w:bottom w:val="nil"/>
                                      <w:right w:val="nil"/>
                                    </w:tcBorders>
                                    <w:shd w:val="clear" w:color="auto" w:fill="auto"/>
                                    <w:noWrap/>
                                    <w:vAlign w:val="bottom"/>
                                    <w:hideMark/>
                                  </w:tcPr>
                                  <w:p w14:paraId="61638855" w14:textId="77777777" w:rsidR="00E00459" w:rsidRPr="002D698C" w:rsidRDefault="00E00459" w:rsidP="008C4028">
                                    <w:pPr>
                                      <w:spacing w:after="0" w:line="240" w:lineRule="auto"/>
                                      <w:rPr>
                                        <w:ins w:id="774" w:author="Link, Timothy (tlink@uidaho.edu)" w:date="2017-04-03T12:32:00Z"/>
                                        <w:rFonts w:ascii="Calibri" w:eastAsia="Times New Roman" w:hAnsi="Calibri" w:cs="Times New Roman"/>
                                        <w:color w:val="000000"/>
                                      </w:rPr>
                                    </w:pPr>
                                    <w:ins w:id="775" w:author="Link, Timothy (tlink@uidaho.edu)" w:date="2017-04-03T12:32:00Z">
                                      <w:r w:rsidRPr="002D698C">
                                        <w:rPr>
                                          <w:rFonts w:ascii="Calibri" w:eastAsia="Times New Roman" w:hAnsi="Calibri" w:cs="Times New Roman"/>
                                          <w:color w:val="000000"/>
                                        </w:rPr>
                                        <w:t xml:space="preserve">Patty Bates </w:t>
                                      </w:r>
                                    </w:ins>
                                  </w:p>
                                </w:tc>
                                <w:tc>
                                  <w:tcPr>
                                    <w:tcW w:w="2070" w:type="dxa"/>
                                    <w:tcBorders>
                                      <w:top w:val="nil"/>
                                      <w:left w:val="nil"/>
                                      <w:bottom w:val="nil"/>
                                      <w:right w:val="nil"/>
                                    </w:tcBorders>
                                    <w:shd w:val="clear" w:color="auto" w:fill="auto"/>
                                    <w:noWrap/>
                                    <w:vAlign w:val="bottom"/>
                                    <w:hideMark/>
                                  </w:tcPr>
                                  <w:p w14:paraId="42720AEE" w14:textId="77777777" w:rsidR="00E00459" w:rsidRPr="002D698C" w:rsidRDefault="00E00459" w:rsidP="008C4028">
                                    <w:pPr>
                                      <w:spacing w:after="0" w:line="240" w:lineRule="auto"/>
                                      <w:rPr>
                                        <w:ins w:id="776" w:author="Link, Timothy (tlink@uidaho.edu)" w:date="2017-04-03T12:32:00Z"/>
                                        <w:rFonts w:ascii="Calibri" w:eastAsia="Times New Roman" w:hAnsi="Calibri" w:cs="Times New Roman"/>
                                        <w:color w:val="000000"/>
                                      </w:rPr>
                                    </w:pPr>
                                    <w:ins w:id="777"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2C1A3570" w14:textId="77777777" w:rsidR="00E00459" w:rsidRPr="002D698C" w:rsidRDefault="00E00459" w:rsidP="008C4028">
                                    <w:pPr>
                                      <w:spacing w:after="0" w:line="240" w:lineRule="auto"/>
                                      <w:rPr>
                                        <w:ins w:id="778" w:author="Link, Timothy (tlink@uidaho.edu)" w:date="2017-04-03T12:32:00Z"/>
                                        <w:rFonts w:ascii="Calibri" w:eastAsia="Times New Roman" w:hAnsi="Calibri" w:cs="Times New Roman"/>
                                        <w:color w:val="000000"/>
                                      </w:rPr>
                                    </w:pPr>
                                    <w:ins w:id="779" w:author="Link, Timothy (tlink@uidaho.edu)" w:date="2017-04-03T12:32:00Z">
                                      <w:r w:rsidRPr="002D698C">
                                        <w:rPr>
                                          <w:rFonts w:ascii="Calibri" w:eastAsia="Times New Roman" w:hAnsi="Calibri" w:cs="Times New Roman"/>
                                          <w:color w:val="000000"/>
                                        </w:rPr>
                                        <w:t xml:space="preserve">Beaverhead </w:t>
                                      </w:r>
                                      <w:proofErr w:type="spellStart"/>
                                      <w:r w:rsidRPr="002D698C">
                                        <w:rPr>
                                          <w:rFonts w:ascii="Calibri" w:eastAsia="Times New Roman" w:hAnsi="Calibri" w:cs="Times New Roman"/>
                                          <w:color w:val="000000"/>
                                        </w:rPr>
                                        <w:t>Deerlodge</w:t>
                                      </w:r>
                                      <w:proofErr w:type="spellEnd"/>
                                      <w:r w:rsidRPr="002D698C">
                                        <w:rPr>
                                          <w:rFonts w:ascii="Calibri" w:eastAsia="Times New Roman" w:hAnsi="Calibri" w:cs="Times New Roman"/>
                                          <w:color w:val="000000"/>
                                        </w:rPr>
                                        <w:t xml:space="preserve">  National Forest </w:t>
                                      </w:r>
                                    </w:ins>
                                  </w:p>
                                </w:tc>
                              </w:tr>
                              <w:tr w:rsidR="00E00459" w:rsidRPr="002D698C" w14:paraId="1BB8C165" w14:textId="77777777" w:rsidTr="008C4028">
                                <w:trPr>
                                  <w:trHeight w:val="276"/>
                                  <w:ins w:id="780" w:author="Link, Timothy (tlink@uidaho.edu)" w:date="2017-04-03T12:32:00Z"/>
                                </w:trPr>
                                <w:tc>
                                  <w:tcPr>
                                    <w:tcW w:w="3058" w:type="dxa"/>
                                    <w:tcBorders>
                                      <w:top w:val="nil"/>
                                      <w:left w:val="nil"/>
                                      <w:bottom w:val="nil"/>
                                      <w:right w:val="nil"/>
                                    </w:tcBorders>
                                    <w:shd w:val="clear" w:color="auto" w:fill="auto"/>
                                    <w:noWrap/>
                                    <w:vAlign w:val="bottom"/>
                                    <w:hideMark/>
                                  </w:tcPr>
                                  <w:p w14:paraId="5CA6063E" w14:textId="77777777" w:rsidR="00E00459" w:rsidRPr="002D698C" w:rsidRDefault="00E00459" w:rsidP="008C4028">
                                    <w:pPr>
                                      <w:spacing w:after="0" w:line="240" w:lineRule="auto"/>
                                      <w:rPr>
                                        <w:ins w:id="781" w:author="Link, Timothy (tlink@uidaho.edu)" w:date="2017-04-03T12:32:00Z"/>
                                        <w:rFonts w:ascii="Calibri" w:eastAsia="Times New Roman" w:hAnsi="Calibri" w:cs="Times New Roman"/>
                                        <w:color w:val="000000"/>
                                      </w:rPr>
                                    </w:pPr>
                                    <w:ins w:id="782" w:author="Link, Timothy (tlink@uidaho.edu)" w:date="2017-04-03T12:32:00Z">
                                      <w:r w:rsidRPr="002D698C">
                                        <w:rPr>
                                          <w:rFonts w:ascii="Calibri" w:eastAsia="Times New Roman" w:hAnsi="Calibri" w:cs="Times New Roman"/>
                                          <w:color w:val="000000"/>
                                        </w:rPr>
                                        <w:t xml:space="preserve">Marilyn </w:t>
                                      </w:r>
                                      <w:proofErr w:type="spellStart"/>
                                      <w:r w:rsidRPr="002D698C">
                                        <w:rPr>
                                          <w:rFonts w:ascii="Calibri" w:eastAsia="Times New Roman" w:hAnsi="Calibri" w:cs="Times New Roman"/>
                                          <w:color w:val="000000"/>
                                        </w:rPr>
                                        <w:t>Wildey</w:t>
                                      </w:r>
                                      <w:proofErr w:type="spellEnd"/>
                                    </w:ins>
                                  </w:p>
                                </w:tc>
                                <w:tc>
                                  <w:tcPr>
                                    <w:tcW w:w="2070" w:type="dxa"/>
                                    <w:tcBorders>
                                      <w:top w:val="nil"/>
                                      <w:left w:val="nil"/>
                                      <w:bottom w:val="nil"/>
                                      <w:right w:val="nil"/>
                                    </w:tcBorders>
                                    <w:shd w:val="clear" w:color="auto" w:fill="auto"/>
                                    <w:noWrap/>
                                    <w:vAlign w:val="bottom"/>
                                    <w:hideMark/>
                                  </w:tcPr>
                                  <w:p w14:paraId="684A6C10" w14:textId="77777777" w:rsidR="00E00459" w:rsidRPr="002D698C" w:rsidRDefault="00E00459" w:rsidP="008C4028">
                                    <w:pPr>
                                      <w:spacing w:after="0" w:line="240" w:lineRule="auto"/>
                                      <w:rPr>
                                        <w:ins w:id="783" w:author="Link, Timothy (tlink@uidaho.edu)" w:date="2017-04-03T12:32:00Z"/>
                                        <w:rFonts w:ascii="Calibri" w:eastAsia="Times New Roman" w:hAnsi="Calibri" w:cs="Times New Roman"/>
                                        <w:color w:val="000000"/>
                                      </w:rPr>
                                    </w:pPr>
                                    <w:ins w:id="784"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0A207F1A" w14:textId="77777777" w:rsidR="00E00459" w:rsidRPr="002D698C" w:rsidRDefault="00E00459" w:rsidP="008C4028">
                                    <w:pPr>
                                      <w:spacing w:after="0" w:line="240" w:lineRule="auto"/>
                                      <w:rPr>
                                        <w:ins w:id="785" w:author="Link, Timothy (tlink@uidaho.edu)" w:date="2017-04-03T12:32:00Z"/>
                                        <w:rFonts w:ascii="Calibri" w:eastAsia="Times New Roman" w:hAnsi="Calibri" w:cs="Times New Roman"/>
                                        <w:color w:val="000000"/>
                                      </w:rPr>
                                    </w:pPr>
                                    <w:ins w:id="786" w:author="Link, Timothy (tlink@uidaho.edu)" w:date="2017-04-03T12:32:00Z">
                                      <w:r w:rsidRPr="002D698C">
                                        <w:rPr>
                                          <w:rFonts w:ascii="Calibri" w:eastAsia="Times New Roman" w:hAnsi="Calibri" w:cs="Times New Roman"/>
                                          <w:color w:val="000000"/>
                                        </w:rPr>
                                        <w:t xml:space="preserve">Bitterroot  National Forest </w:t>
                                      </w:r>
                                    </w:ins>
                                  </w:p>
                                </w:tc>
                              </w:tr>
                              <w:tr w:rsidR="00E00459" w:rsidRPr="002D698C" w14:paraId="0D1F184F" w14:textId="77777777" w:rsidTr="008C4028">
                                <w:trPr>
                                  <w:trHeight w:val="306"/>
                                  <w:ins w:id="787" w:author="Link, Timothy (tlink@uidaho.edu)" w:date="2017-04-03T12:32:00Z"/>
                                </w:trPr>
                                <w:tc>
                                  <w:tcPr>
                                    <w:tcW w:w="3058" w:type="dxa"/>
                                    <w:tcBorders>
                                      <w:top w:val="nil"/>
                                      <w:left w:val="nil"/>
                                      <w:bottom w:val="nil"/>
                                      <w:right w:val="nil"/>
                                    </w:tcBorders>
                                    <w:shd w:val="clear" w:color="auto" w:fill="auto"/>
                                    <w:noWrap/>
                                    <w:vAlign w:val="bottom"/>
                                    <w:hideMark/>
                                  </w:tcPr>
                                  <w:p w14:paraId="19DFF4F8" w14:textId="77777777" w:rsidR="00E00459" w:rsidRPr="002D698C" w:rsidRDefault="00E00459" w:rsidP="008C4028">
                                    <w:pPr>
                                      <w:spacing w:after="0" w:line="240" w:lineRule="auto"/>
                                      <w:rPr>
                                        <w:ins w:id="788" w:author="Link, Timothy (tlink@uidaho.edu)" w:date="2017-04-03T12:32:00Z"/>
                                        <w:rFonts w:ascii="Calibri" w:eastAsia="Times New Roman" w:hAnsi="Calibri" w:cs="Times New Roman"/>
                                        <w:color w:val="000000"/>
                                      </w:rPr>
                                    </w:pPr>
                                    <w:ins w:id="789" w:author="Link, Timothy (tlink@uidaho.edu)" w:date="2017-04-03T12:32:00Z">
                                      <w:r w:rsidRPr="002D698C">
                                        <w:rPr>
                                          <w:rFonts w:ascii="Calibri" w:eastAsia="Times New Roman" w:hAnsi="Calibri" w:cs="Times New Roman"/>
                                          <w:color w:val="000000"/>
                                        </w:rPr>
                                        <w:t>Liz McFarland</w:t>
                                      </w:r>
                                    </w:ins>
                                  </w:p>
                                </w:tc>
                                <w:tc>
                                  <w:tcPr>
                                    <w:tcW w:w="2070" w:type="dxa"/>
                                    <w:tcBorders>
                                      <w:top w:val="nil"/>
                                      <w:left w:val="nil"/>
                                      <w:bottom w:val="nil"/>
                                      <w:right w:val="nil"/>
                                    </w:tcBorders>
                                    <w:shd w:val="clear" w:color="auto" w:fill="auto"/>
                                    <w:noWrap/>
                                    <w:vAlign w:val="bottom"/>
                                    <w:hideMark/>
                                  </w:tcPr>
                                  <w:p w14:paraId="3FC58730" w14:textId="77777777" w:rsidR="00E00459" w:rsidRPr="002D698C" w:rsidRDefault="00E00459" w:rsidP="008C4028">
                                    <w:pPr>
                                      <w:spacing w:after="0" w:line="240" w:lineRule="auto"/>
                                      <w:rPr>
                                        <w:ins w:id="790" w:author="Link, Timothy (tlink@uidaho.edu)" w:date="2017-04-03T12:32:00Z"/>
                                        <w:rFonts w:ascii="Calibri" w:eastAsia="Times New Roman" w:hAnsi="Calibri" w:cs="Times New Roman"/>
                                        <w:color w:val="000000"/>
                                      </w:rPr>
                                    </w:pPr>
                                    <w:ins w:id="791"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17E02604" w14:textId="77777777" w:rsidR="00E00459" w:rsidRPr="002D698C" w:rsidRDefault="00E00459" w:rsidP="008C4028">
                                    <w:pPr>
                                      <w:spacing w:after="0" w:line="240" w:lineRule="auto"/>
                                      <w:rPr>
                                        <w:ins w:id="792" w:author="Link, Timothy (tlink@uidaho.edu)" w:date="2017-04-03T12:32:00Z"/>
                                        <w:rFonts w:ascii="Calibri" w:eastAsia="Times New Roman" w:hAnsi="Calibri" w:cs="Times New Roman"/>
                                        <w:color w:val="000000"/>
                                      </w:rPr>
                                    </w:pPr>
                                    <w:ins w:id="793" w:author="Link, Timothy (tlink@uidaho.edu)" w:date="2017-04-03T12:32:00Z">
                                      <w:r w:rsidRPr="002D698C">
                                        <w:rPr>
                                          <w:rFonts w:ascii="Calibri" w:eastAsia="Times New Roman" w:hAnsi="Calibri" w:cs="Times New Roman"/>
                                          <w:color w:val="000000"/>
                                        </w:rPr>
                                        <w:t xml:space="preserve">Gallatin  National Forest </w:t>
                                      </w:r>
                                    </w:ins>
                                  </w:p>
                                </w:tc>
                              </w:tr>
                              <w:tr w:rsidR="00E00459" w:rsidRPr="002D698C" w14:paraId="17575AD5" w14:textId="77777777" w:rsidTr="008C4028">
                                <w:trPr>
                                  <w:trHeight w:val="276"/>
                                  <w:ins w:id="794" w:author="Link, Timothy (tlink@uidaho.edu)" w:date="2017-04-03T12:32:00Z"/>
                                </w:trPr>
                                <w:tc>
                                  <w:tcPr>
                                    <w:tcW w:w="3058" w:type="dxa"/>
                                    <w:tcBorders>
                                      <w:top w:val="nil"/>
                                      <w:left w:val="nil"/>
                                      <w:bottom w:val="nil"/>
                                      <w:right w:val="nil"/>
                                    </w:tcBorders>
                                    <w:shd w:val="clear" w:color="auto" w:fill="auto"/>
                                    <w:noWrap/>
                                    <w:vAlign w:val="bottom"/>
                                  </w:tcPr>
                                  <w:p w14:paraId="7CF452A8" w14:textId="77777777" w:rsidR="00E00459" w:rsidRPr="002D698C" w:rsidRDefault="00E00459" w:rsidP="008C4028">
                                    <w:pPr>
                                      <w:spacing w:after="0" w:line="240" w:lineRule="auto"/>
                                      <w:rPr>
                                        <w:ins w:id="795" w:author="Link, Timothy (tlink@uidaho.edu)" w:date="2017-04-03T12:32:00Z"/>
                                        <w:rFonts w:ascii="Calibri" w:eastAsia="Times New Roman" w:hAnsi="Calibri" w:cs="Times New Roman"/>
                                        <w:color w:val="000000"/>
                                      </w:rPr>
                                    </w:pPr>
                                    <w:ins w:id="796" w:author="Link, Timothy (tlink@uidaho.edu)" w:date="2017-04-03T12:32:00Z">
                                      <w:r>
                                        <w:rPr>
                                          <w:rFonts w:ascii="Calibri" w:eastAsia="Times New Roman" w:hAnsi="Calibri" w:cs="Times New Roman"/>
                                          <w:color w:val="000000"/>
                                        </w:rPr>
                                        <w:t xml:space="preserve">Frank </w:t>
                                      </w:r>
                                      <w:proofErr w:type="spellStart"/>
                                      <w:r>
                                        <w:rPr>
                                          <w:rFonts w:ascii="Calibri" w:eastAsia="Times New Roman" w:hAnsi="Calibri" w:cs="Times New Roman"/>
                                          <w:color w:val="000000"/>
                                        </w:rPr>
                                        <w:t>Cifala</w:t>
                                      </w:r>
                                      <w:proofErr w:type="spellEnd"/>
                                    </w:ins>
                                  </w:p>
                                </w:tc>
                                <w:tc>
                                  <w:tcPr>
                                    <w:tcW w:w="2070" w:type="dxa"/>
                                    <w:tcBorders>
                                      <w:top w:val="nil"/>
                                      <w:left w:val="nil"/>
                                      <w:bottom w:val="nil"/>
                                      <w:right w:val="nil"/>
                                    </w:tcBorders>
                                    <w:shd w:val="clear" w:color="auto" w:fill="auto"/>
                                    <w:noWrap/>
                                    <w:vAlign w:val="bottom"/>
                                  </w:tcPr>
                                  <w:p w14:paraId="4413ED91" w14:textId="77777777" w:rsidR="00E00459" w:rsidRPr="002D698C" w:rsidRDefault="00E00459" w:rsidP="008C4028">
                                    <w:pPr>
                                      <w:spacing w:after="0" w:line="240" w:lineRule="auto"/>
                                      <w:rPr>
                                        <w:ins w:id="797" w:author="Link, Timothy (tlink@uidaho.edu)" w:date="2017-04-03T12:32:00Z"/>
                                        <w:rFonts w:ascii="Calibri" w:eastAsia="Times New Roman" w:hAnsi="Calibri" w:cs="Times New Roman"/>
                                        <w:color w:val="000000"/>
                                      </w:rPr>
                                    </w:pPr>
                                    <w:ins w:id="798"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tcPr>
                                  <w:p w14:paraId="4B8DBB4D" w14:textId="77777777" w:rsidR="00E00459" w:rsidRPr="002D698C" w:rsidRDefault="00E00459" w:rsidP="008C4028">
                                    <w:pPr>
                                      <w:spacing w:after="0" w:line="240" w:lineRule="auto"/>
                                      <w:rPr>
                                        <w:ins w:id="799" w:author="Link, Timothy (tlink@uidaho.edu)" w:date="2017-04-03T12:32:00Z"/>
                                        <w:rFonts w:ascii="Calibri" w:eastAsia="Times New Roman" w:hAnsi="Calibri" w:cs="Times New Roman"/>
                                        <w:color w:val="000000"/>
                                      </w:rPr>
                                    </w:pPr>
                                    <w:ins w:id="800" w:author="Link, Timothy (tlink@uidaho.edu)" w:date="2017-04-03T12:32:00Z">
                                      <w:r w:rsidRPr="002D698C">
                                        <w:rPr>
                                          <w:rFonts w:ascii="Calibri" w:eastAsia="Times New Roman" w:hAnsi="Calibri" w:cs="Times New Roman"/>
                                          <w:color w:val="000000"/>
                                        </w:rPr>
                                        <w:t>Gallatin  National Forest</w:t>
                                      </w:r>
                                    </w:ins>
                                  </w:p>
                                </w:tc>
                              </w:tr>
                              <w:tr w:rsidR="00E00459" w:rsidRPr="002D698C" w14:paraId="582A9EFE" w14:textId="77777777" w:rsidTr="008C4028">
                                <w:trPr>
                                  <w:trHeight w:val="276"/>
                                  <w:ins w:id="801" w:author="Link, Timothy (tlink@uidaho.edu)" w:date="2017-04-03T12:32:00Z"/>
                                </w:trPr>
                                <w:tc>
                                  <w:tcPr>
                                    <w:tcW w:w="3058" w:type="dxa"/>
                                    <w:tcBorders>
                                      <w:top w:val="nil"/>
                                      <w:left w:val="nil"/>
                                      <w:bottom w:val="nil"/>
                                      <w:right w:val="nil"/>
                                    </w:tcBorders>
                                    <w:shd w:val="clear" w:color="auto" w:fill="auto"/>
                                    <w:noWrap/>
                                    <w:vAlign w:val="bottom"/>
                                    <w:hideMark/>
                                  </w:tcPr>
                                  <w:p w14:paraId="0D445966" w14:textId="77777777" w:rsidR="00E00459" w:rsidRPr="002D698C" w:rsidRDefault="00E00459" w:rsidP="008C4028">
                                    <w:pPr>
                                      <w:spacing w:after="0" w:line="240" w:lineRule="auto"/>
                                      <w:rPr>
                                        <w:ins w:id="802" w:author="Link, Timothy (tlink@uidaho.edu)" w:date="2017-04-03T12:32:00Z"/>
                                        <w:rFonts w:ascii="Calibri" w:eastAsia="Times New Roman" w:hAnsi="Calibri" w:cs="Times New Roman"/>
                                        <w:color w:val="000000"/>
                                      </w:rPr>
                                    </w:pPr>
                                    <w:ins w:id="803" w:author="Link, Timothy (tlink@uidaho.edu)" w:date="2017-04-03T12:32:00Z">
                                      <w:r w:rsidRPr="002D698C">
                                        <w:rPr>
                                          <w:rFonts w:ascii="Calibri" w:eastAsia="Times New Roman" w:hAnsi="Calibri" w:cs="Times New Roman"/>
                                          <w:color w:val="000000"/>
                                        </w:rPr>
                                        <w:t>Zev Hunting</w:t>
                                      </w:r>
                                    </w:ins>
                                  </w:p>
                                </w:tc>
                                <w:tc>
                                  <w:tcPr>
                                    <w:tcW w:w="2070" w:type="dxa"/>
                                    <w:tcBorders>
                                      <w:top w:val="nil"/>
                                      <w:left w:val="nil"/>
                                      <w:bottom w:val="nil"/>
                                      <w:right w:val="nil"/>
                                    </w:tcBorders>
                                    <w:shd w:val="clear" w:color="auto" w:fill="auto"/>
                                    <w:noWrap/>
                                    <w:vAlign w:val="bottom"/>
                                    <w:hideMark/>
                                  </w:tcPr>
                                  <w:p w14:paraId="1226647E" w14:textId="77777777" w:rsidR="00E00459" w:rsidRPr="002D698C" w:rsidRDefault="00E00459" w:rsidP="008C4028">
                                    <w:pPr>
                                      <w:spacing w:after="0" w:line="240" w:lineRule="auto"/>
                                      <w:rPr>
                                        <w:ins w:id="804" w:author="Link, Timothy (tlink@uidaho.edu)" w:date="2017-04-03T12:32:00Z"/>
                                        <w:rFonts w:ascii="Calibri" w:eastAsia="Times New Roman" w:hAnsi="Calibri" w:cs="Times New Roman"/>
                                        <w:color w:val="000000"/>
                                      </w:rPr>
                                    </w:pPr>
                                    <w:ins w:id="805"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65E9DF5B" w14:textId="77777777" w:rsidR="00E00459" w:rsidRPr="002D698C" w:rsidRDefault="00E00459" w:rsidP="008C4028">
                                    <w:pPr>
                                      <w:spacing w:after="0" w:line="240" w:lineRule="auto"/>
                                      <w:rPr>
                                        <w:ins w:id="806" w:author="Link, Timothy (tlink@uidaho.edu)" w:date="2017-04-03T12:32:00Z"/>
                                        <w:rFonts w:ascii="Calibri" w:eastAsia="Times New Roman" w:hAnsi="Calibri" w:cs="Times New Roman"/>
                                        <w:color w:val="000000"/>
                                      </w:rPr>
                                    </w:pPr>
                                    <w:ins w:id="807" w:author="Link, Timothy (tlink@uidaho.edu)" w:date="2017-04-03T12:32:00Z">
                                      <w:r w:rsidRPr="002D698C">
                                        <w:rPr>
                                          <w:rFonts w:ascii="Calibri" w:eastAsia="Times New Roman" w:hAnsi="Calibri" w:cs="Times New Roman"/>
                                          <w:color w:val="000000"/>
                                        </w:rPr>
                                        <w:t xml:space="preserve">Helena  National Forest </w:t>
                                      </w:r>
                                    </w:ins>
                                  </w:p>
                                </w:tc>
                              </w:tr>
                              <w:tr w:rsidR="00E00459" w:rsidRPr="002D698C" w14:paraId="72F9659A" w14:textId="77777777" w:rsidTr="008C4028">
                                <w:trPr>
                                  <w:trHeight w:val="276"/>
                                  <w:ins w:id="808" w:author="Link, Timothy (tlink@uidaho.edu)" w:date="2017-04-03T12:32:00Z"/>
                                </w:trPr>
                                <w:tc>
                                  <w:tcPr>
                                    <w:tcW w:w="3058" w:type="dxa"/>
                                    <w:tcBorders>
                                      <w:top w:val="nil"/>
                                      <w:left w:val="nil"/>
                                      <w:bottom w:val="nil"/>
                                      <w:right w:val="nil"/>
                                    </w:tcBorders>
                                    <w:shd w:val="clear" w:color="auto" w:fill="auto"/>
                                    <w:noWrap/>
                                    <w:vAlign w:val="bottom"/>
                                    <w:hideMark/>
                                  </w:tcPr>
                                  <w:p w14:paraId="7622568E" w14:textId="77777777" w:rsidR="00E00459" w:rsidRPr="002D698C" w:rsidRDefault="00E00459" w:rsidP="008C4028">
                                    <w:pPr>
                                      <w:spacing w:after="0" w:line="240" w:lineRule="auto"/>
                                      <w:rPr>
                                        <w:ins w:id="809" w:author="Link, Timothy (tlink@uidaho.edu)" w:date="2017-04-03T12:32:00Z"/>
                                        <w:rFonts w:ascii="Calibri" w:eastAsia="Times New Roman" w:hAnsi="Calibri" w:cs="Times New Roman"/>
                                        <w:color w:val="000000"/>
                                      </w:rPr>
                                    </w:pPr>
                                    <w:ins w:id="810" w:author="Link, Timothy (tlink@uidaho.edu)" w:date="2017-04-03T12:32:00Z">
                                      <w:r w:rsidRPr="002D698C">
                                        <w:rPr>
                                          <w:rFonts w:ascii="Calibri" w:eastAsia="Times New Roman" w:hAnsi="Calibri" w:cs="Times New Roman"/>
                                          <w:color w:val="000000"/>
                                        </w:rPr>
                                        <w:t xml:space="preserve">Jared </w:t>
                                      </w:r>
                                      <w:proofErr w:type="spellStart"/>
                                      <w:r w:rsidRPr="002D698C">
                                        <w:rPr>
                                          <w:rFonts w:ascii="Calibri" w:eastAsia="Times New Roman" w:hAnsi="Calibri" w:cs="Times New Roman"/>
                                          <w:color w:val="000000"/>
                                        </w:rPr>
                                        <w:t>Bybee</w:t>
                                      </w:r>
                                      <w:proofErr w:type="spellEnd"/>
                                    </w:ins>
                                  </w:p>
                                </w:tc>
                                <w:tc>
                                  <w:tcPr>
                                    <w:tcW w:w="2070" w:type="dxa"/>
                                    <w:tcBorders>
                                      <w:top w:val="nil"/>
                                      <w:left w:val="nil"/>
                                      <w:bottom w:val="nil"/>
                                      <w:right w:val="nil"/>
                                    </w:tcBorders>
                                    <w:shd w:val="clear" w:color="auto" w:fill="auto"/>
                                    <w:noWrap/>
                                    <w:vAlign w:val="bottom"/>
                                    <w:hideMark/>
                                  </w:tcPr>
                                  <w:p w14:paraId="1E5F6F16" w14:textId="77777777" w:rsidR="00E00459" w:rsidRPr="002D698C" w:rsidRDefault="00E00459" w:rsidP="008C4028">
                                    <w:pPr>
                                      <w:spacing w:after="0" w:line="240" w:lineRule="auto"/>
                                      <w:rPr>
                                        <w:ins w:id="811" w:author="Link, Timothy (tlink@uidaho.edu)" w:date="2017-04-03T12:32:00Z"/>
                                        <w:rFonts w:ascii="Calibri" w:eastAsia="Times New Roman" w:hAnsi="Calibri" w:cs="Times New Roman"/>
                                        <w:color w:val="000000"/>
                                      </w:rPr>
                                    </w:pPr>
                                    <w:ins w:id="812"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4E356F3D" w14:textId="77777777" w:rsidR="00E00459" w:rsidRPr="002D698C" w:rsidRDefault="00E00459" w:rsidP="008C4028">
                                    <w:pPr>
                                      <w:spacing w:after="0" w:line="240" w:lineRule="auto"/>
                                      <w:rPr>
                                        <w:ins w:id="813" w:author="Link, Timothy (tlink@uidaho.edu)" w:date="2017-04-03T12:32:00Z"/>
                                        <w:rFonts w:ascii="Calibri" w:eastAsia="Times New Roman" w:hAnsi="Calibri" w:cs="Times New Roman"/>
                                        <w:color w:val="000000"/>
                                      </w:rPr>
                                    </w:pPr>
                                    <w:ins w:id="814" w:author="Link, Timothy (tlink@uidaho.edu)" w:date="2017-04-03T12:32:00Z">
                                      <w:r w:rsidRPr="002D698C">
                                        <w:rPr>
                                          <w:rFonts w:ascii="Calibri" w:eastAsia="Times New Roman" w:hAnsi="Calibri" w:cs="Times New Roman"/>
                                          <w:color w:val="000000"/>
                                        </w:rPr>
                                        <w:t>Montana Bureau of Land Management</w:t>
                                      </w:r>
                                    </w:ins>
                                  </w:p>
                                </w:tc>
                              </w:tr>
                              <w:tr w:rsidR="00E00459" w:rsidRPr="002D698C" w14:paraId="7A84340F" w14:textId="77777777" w:rsidTr="008C4028">
                                <w:trPr>
                                  <w:trHeight w:val="276"/>
                                  <w:ins w:id="815" w:author="Link, Timothy (tlink@uidaho.edu)" w:date="2017-04-03T12:32:00Z"/>
                                </w:trPr>
                                <w:tc>
                                  <w:tcPr>
                                    <w:tcW w:w="3058" w:type="dxa"/>
                                    <w:tcBorders>
                                      <w:top w:val="nil"/>
                                      <w:left w:val="nil"/>
                                      <w:bottom w:val="nil"/>
                                      <w:right w:val="nil"/>
                                    </w:tcBorders>
                                    <w:shd w:val="clear" w:color="auto" w:fill="auto"/>
                                    <w:noWrap/>
                                    <w:vAlign w:val="bottom"/>
                                  </w:tcPr>
                                  <w:p w14:paraId="64BBBB1B" w14:textId="77777777" w:rsidR="00E00459" w:rsidRPr="002D698C" w:rsidRDefault="00E00459" w:rsidP="008C4028">
                                    <w:pPr>
                                      <w:spacing w:after="0" w:line="240" w:lineRule="auto"/>
                                      <w:rPr>
                                        <w:ins w:id="816" w:author="Link, Timothy (tlink@uidaho.edu)" w:date="2017-04-03T12:32:00Z"/>
                                        <w:rFonts w:ascii="Calibri" w:eastAsia="Times New Roman" w:hAnsi="Calibri" w:cs="Times New Roman"/>
                                        <w:color w:val="000000"/>
                                      </w:rPr>
                                    </w:pPr>
                                    <w:ins w:id="817" w:author="Link, Timothy (tlink@uidaho.edu)" w:date="2017-04-03T12:32:00Z">
                                      <w:r>
                                        <w:rPr>
                                          <w:rFonts w:ascii="Calibri" w:eastAsia="Times New Roman" w:hAnsi="Calibri" w:cs="Times New Roman"/>
                                          <w:color w:val="000000"/>
                                        </w:rPr>
                                        <w:t xml:space="preserve">Pat </w:t>
                                      </w:r>
                                      <w:proofErr w:type="spellStart"/>
                                      <w:r>
                                        <w:rPr>
                                          <w:rFonts w:ascii="Calibri" w:eastAsia="Times New Roman" w:hAnsi="Calibri" w:cs="Times New Roman"/>
                                          <w:color w:val="000000"/>
                                        </w:rPr>
                                        <w:t>Fosee</w:t>
                                      </w:r>
                                      <w:proofErr w:type="spellEnd"/>
                                    </w:ins>
                                  </w:p>
                                </w:tc>
                                <w:tc>
                                  <w:tcPr>
                                    <w:tcW w:w="2070" w:type="dxa"/>
                                    <w:tcBorders>
                                      <w:top w:val="nil"/>
                                      <w:left w:val="nil"/>
                                      <w:bottom w:val="nil"/>
                                      <w:right w:val="nil"/>
                                    </w:tcBorders>
                                    <w:shd w:val="clear" w:color="auto" w:fill="auto"/>
                                    <w:noWrap/>
                                    <w:vAlign w:val="bottom"/>
                                  </w:tcPr>
                                  <w:p w14:paraId="1105E5E2" w14:textId="77777777" w:rsidR="00E00459" w:rsidRPr="002D698C" w:rsidRDefault="00E00459" w:rsidP="008C4028">
                                    <w:pPr>
                                      <w:spacing w:after="0" w:line="240" w:lineRule="auto"/>
                                      <w:rPr>
                                        <w:ins w:id="818" w:author="Link, Timothy (tlink@uidaho.edu)" w:date="2017-04-03T12:32:00Z"/>
                                        <w:rFonts w:ascii="Calibri" w:eastAsia="Times New Roman" w:hAnsi="Calibri" w:cs="Times New Roman"/>
                                        <w:color w:val="000000"/>
                                      </w:rPr>
                                    </w:pPr>
                                    <w:ins w:id="819" w:author="Link, Timothy (tlink@uidaho.edu)" w:date="2017-04-03T12:32:00Z">
                                      <w:r>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tcPr>
                                  <w:p w14:paraId="2A50D83C" w14:textId="77777777" w:rsidR="00E00459" w:rsidRPr="002D698C" w:rsidRDefault="00E00459" w:rsidP="008C4028">
                                    <w:pPr>
                                      <w:spacing w:after="0" w:line="240" w:lineRule="auto"/>
                                      <w:rPr>
                                        <w:ins w:id="820" w:author="Link, Timothy (tlink@uidaho.edu)" w:date="2017-04-03T12:32:00Z"/>
                                        <w:rFonts w:ascii="Calibri" w:eastAsia="Times New Roman" w:hAnsi="Calibri" w:cs="Times New Roman"/>
                                        <w:color w:val="000000"/>
                                      </w:rPr>
                                    </w:pPr>
                                    <w:ins w:id="821" w:author="Link, Timothy (tlink@uidaho.edu)" w:date="2017-04-03T12:32:00Z">
                                      <w:r w:rsidRPr="002D698C">
                                        <w:rPr>
                                          <w:rFonts w:ascii="Calibri" w:eastAsia="Times New Roman" w:hAnsi="Calibri" w:cs="Times New Roman"/>
                                          <w:color w:val="000000"/>
                                        </w:rPr>
                                        <w:t>Montana Bureau of Land Management</w:t>
                                      </w:r>
                                    </w:ins>
                                  </w:p>
                                </w:tc>
                              </w:tr>
                              <w:tr w:rsidR="00E00459" w:rsidRPr="002D698C" w14:paraId="459B23C3" w14:textId="77777777" w:rsidTr="008C4028">
                                <w:trPr>
                                  <w:trHeight w:val="276"/>
                                  <w:ins w:id="822" w:author="Link, Timothy (tlink@uidaho.edu)" w:date="2017-04-03T12:32:00Z"/>
                                </w:trPr>
                                <w:tc>
                                  <w:tcPr>
                                    <w:tcW w:w="3058" w:type="dxa"/>
                                    <w:tcBorders>
                                      <w:top w:val="nil"/>
                                      <w:left w:val="nil"/>
                                      <w:bottom w:val="nil"/>
                                      <w:right w:val="nil"/>
                                    </w:tcBorders>
                                    <w:shd w:val="clear" w:color="auto" w:fill="auto"/>
                                    <w:noWrap/>
                                    <w:vAlign w:val="bottom"/>
                                  </w:tcPr>
                                  <w:p w14:paraId="3CCE217B" w14:textId="77777777" w:rsidR="00E00459" w:rsidRPr="002D698C" w:rsidRDefault="00E00459" w:rsidP="008C4028">
                                    <w:pPr>
                                      <w:spacing w:after="0" w:line="240" w:lineRule="auto"/>
                                      <w:rPr>
                                        <w:ins w:id="823" w:author="Link, Timothy (tlink@uidaho.edu)" w:date="2017-04-03T12:32:00Z"/>
                                        <w:rFonts w:ascii="Calibri" w:eastAsia="Times New Roman" w:hAnsi="Calibri" w:cs="Times New Roman"/>
                                        <w:color w:val="000000"/>
                                      </w:rPr>
                                    </w:pPr>
                                    <w:proofErr w:type="spellStart"/>
                                    <w:ins w:id="824" w:author="Link, Timothy (tlink@uidaho.edu)" w:date="2017-04-03T12:32:00Z">
                                      <w:r w:rsidRPr="002D698C">
                                        <w:rPr>
                                          <w:rFonts w:ascii="Calibri" w:eastAsia="Times New Roman" w:hAnsi="Calibri" w:cs="Times New Roman"/>
                                          <w:color w:val="000000"/>
                                        </w:rPr>
                                        <w:t>MaryLou</w:t>
                                      </w:r>
                                      <w:proofErr w:type="spellEnd"/>
                                      <w:r w:rsidRPr="002D698C">
                                        <w:rPr>
                                          <w:rFonts w:ascii="Calibri" w:eastAsia="Times New Roman" w:hAnsi="Calibri" w:cs="Times New Roman"/>
                                          <w:color w:val="000000"/>
                                        </w:rPr>
                                        <w:t xml:space="preserve"> Zimmerman</w:t>
                                      </w:r>
                                    </w:ins>
                                  </w:p>
                                </w:tc>
                                <w:tc>
                                  <w:tcPr>
                                    <w:tcW w:w="2070" w:type="dxa"/>
                                    <w:tcBorders>
                                      <w:top w:val="nil"/>
                                      <w:left w:val="nil"/>
                                      <w:bottom w:val="nil"/>
                                      <w:right w:val="nil"/>
                                    </w:tcBorders>
                                    <w:shd w:val="clear" w:color="auto" w:fill="auto"/>
                                    <w:noWrap/>
                                    <w:vAlign w:val="bottom"/>
                                  </w:tcPr>
                                  <w:p w14:paraId="4AE7333D" w14:textId="77777777" w:rsidR="00E00459" w:rsidRPr="002D698C" w:rsidRDefault="00E00459" w:rsidP="008C4028">
                                    <w:pPr>
                                      <w:spacing w:after="0" w:line="240" w:lineRule="auto"/>
                                      <w:rPr>
                                        <w:ins w:id="825" w:author="Link, Timothy (tlink@uidaho.edu)" w:date="2017-04-03T12:32:00Z"/>
                                        <w:rFonts w:ascii="Calibri" w:eastAsia="Times New Roman" w:hAnsi="Calibri" w:cs="Times New Roman"/>
                                        <w:color w:val="000000"/>
                                      </w:rPr>
                                    </w:pPr>
                                    <w:ins w:id="826" w:author="Link, Timothy (tlink@uidaho.edu)" w:date="2017-04-03T12:32:00Z">
                                      <w:r>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tcPr>
                                  <w:p w14:paraId="22A596E9" w14:textId="77777777" w:rsidR="00E00459" w:rsidRPr="002D698C" w:rsidRDefault="00E00459" w:rsidP="008C4028">
                                    <w:pPr>
                                      <w:spacing w:after="0" w:line="240" w:lineRule="auto"/>
                                      <w:rPr>
                                        <w:ins w:id="827" w:author="Link, Timothy (tlink@uidaho.edu)" w:date="2017-04-03T12:32:00Z"/>
                                        <w:rFonts w:ascii="Calibri" w:eastAsia="Times New Roman" w:hAnsi="Calibri" w:cs="Times New Roman"/>
                                        <w:color w:val="000000"/>
                                      </w:rPr>
                                    </w:pPr>
                                    <w:ins w:id="828" w:author="Link, Timothy (tlink@uidaho.edu)" w:date="2017-04-03T12:32:00Z">
                                      <w:r w:rsidRPr="002D698C">
                                        <w:rPr>
                                          <w:rFonts w:ascii="Calibri" w:eastAsia="Times New Roman" w:hAnsi="Calibri" w:cs="Times New Roman"/>
                                          <w:color w:val="000000"/>
                                        </w:rPr>
                                        <w:t>Montana Bureau of Land Management</w:t>
                                      </w:r>
                                    </w:ins>
                                  </w:p>
                                </w:tc>
                              </w:tr>
                              <w:tr w:rsidR="00E00459" w:rsidRPr="002D698C" w14:paraId="7BBF6C83" w14:textId="77777777" w:rsidTr="008C4028">
                                <w:trPr>
                                  <w:trHeight w:val="276"/>
                                  <w:ins w:id="829" w:author="Link, Timothy (tlink@uidaho.edu)" w:date="2017-04-03T12:32:00Z"/>
                                </w:trPr>
                                <w:tc>
                                  <w:tcPr>
                                    <w:tcW w:w="3058" w:type="dxa"/>
                                    <w:tcBorders>
                                      <w:top w:val="nil"/>
                                      <w:left w:val="nil"/>
                                      <w:bottom w:val="nil"/>
                                      <w:right w:val="nil"/>
                                    </w:tcBorders>
                                    <w:shd w:val="clear" w:color="auto" w:fill="auto"/>
                                    <w:noWrap/>
                                    <w:vAlign w:val="bottom"/>
                                    <w:hideMark/>
                                  </w:tcPr>
                                  <w:p w14:paraId="6BB7D5BD" w14:textId="77777777" w:rsidR="00E00459" w:rsidRPr="002D698C" w:rsidRDefault="00E00459" w:rsidP="008C4028">
                                    <w:pPr>
                                      <w:spacing w:after="0" w:line="240" w:lineRule="auto"/>
                                      <w:rPr>
                                        <w:ins w:id="830" w:author="Link, Timothy (tlink@uidaho.edu)" w:date="2017-04-03T12:32:00Z"/>
                                        <w:rFonts w:ascii="Calibri" w:eastAsia="Times New Roman" w:hAnsi="Calibri" w:cs="Times New Roman"/>
                                        <w:color w:val="000000"/>
                                      </w:rPr>
                                    </w:pPr>
                                    <w:proofErr w:type="spellStart"/>
                                    <w:ins w:id="831" w:author="Link, Timothy (tlink@uidaho.edu)" w:date="2017-04-03T12:32:00Z">
                                      <w:r w:rsidRPr="002D698C">
                                        <w:rPr>
                                          <w:rFonts w:ascii="Calibri" w:eastAsia="Times New Roman" w:hAnsi="Calibri" w:cs="Times New Roman"/>
                                          <w:color w:val="000000"/>
                                        </w:rPr>
                                        <w:t>Stacia</w:t>
                                      </w:r>
                                      <w:proofErr w:type="spellEnd"/>
                                      <w:r w:rsidRPr="002D698C">
                                        <w:rPr>
                                          <w:rFonts w:ascii="Calibri" w:eastAsia="Times New Roman" w:hAnsi="Calibri" w:cs="Times New Roman"/>
                                          <w:color w:val="000000"/>
                                        </w:rPr>
                                        <w:t xml:space="preserve"> Kimball</w:t>
                                      </w:r>
                                    </w:ins>
                                  </w:p>
                                </w:tc>
                                <w:tc>
                                  <w:tcPr>
                                    <w:tcW w:w="2070" w:type="dxa"/>
                                    <w:tcBorders>
                                      <w:top w:val="nil"/>
                                      <w:left w:val="nil"/>
                                      <w:bottom w:val="nil"/>
                                      <w:right w:val="nil"/>
                                    </w:tcBorders>
                                    <w:shd w:val="clear" w:color="auto" w:fill="auto"/>
                                    <w:noWrap/>
                                    <w:vAlign w:val="bottom"/>
                                    <w:hideMark/>
                                  </w:tcPr>
                                  <w:p w14:paraId="068FB511" w14:textId="77777777" w:rsidR="00E00459" w:rsidRPr="002D698C" w:rsidRDefault="00E00459" w:rsidP="008C4028">
                                    <w:pPr>
                                      <w:spacing w:after="0" w:line="240" w:lineRule="auto"/>
                                      <w:rPr>
                                        <w:ins w:id="832" w:author="Link, Timothy (tlink@uidaho.edu)" w:date="2017-04-03T12:32:00Z"/>
                                        <w:rFonts w:ascii="Calibri" w:eastAsia="Times New Roman" w:hAnsi="Calibri" w:cs="Times New Roman"/>
                                        <w:color w:val="000000"/>
                                      </w:rPr>
                                    </w:pPr>
                                    <w:ins w:id="833" w:author="Link, Timothy (tlink@uidaho.edu)" w:date="2017-04-03T12:32:00Z">
                                      <w:r w:rsidRPr="002D698C">
                                        <w:rPr>
                                          <w:rFonts w:ascii="Calibri" w:eastAsia="Times New Roman" w:hAnsi="Calibri" w:cs="Times New Roman"/>
                                          <w:color w:val="000000"/>
                                        </w:rPr>
                                        <w:t>Oregon</w:t>
                                      </w:r>
                                    </w:ins>
                                  </w:p>
                                </w:tc>
                                <w:tc>
                                  <w:tcPr>
                                    <w:tcW w:w="4591" w:type="dxa"/>
                                    <w:tcBorders>
                                      <w:top w:val="nil"/>
                                      <w:left w:val="nil"/>
                                      <w:bottom w:val="nil"/>
                                      <w:right w:val="nil"/>
                                    </w:tcBorders>
                                    <w:shd w:val="clear" w:color="auto" w:fill="auto"/>
                                    <w:noWrap/>
                                    <w:vAlign w:val="bottom"/>
                                    <w:hideMark/>
                                  </w:tcPr>
                                  <w:p w14:paraId="5221F4F6" w14:textId="77777777" w:rsidR="00E00459" w:rsidRPr="002D698C" w:rsidRDefault="00E00459" w:rsidP="008C4028">
                                    <w:pPr>
                                      <w:spacing w:after="0" w:line="240" w:lineRule="auto"/>
                                      <w:rPr>
                                        <w:ins w:id="834" w:author="Link, Timothy (tlink@uidaho.edu)" w:date="2017-04-03T12:32:00Z"/>
                                        <w:rFonts w:ascii="Calibri" w:eastAsia="Times New Roman" w:hAnsi="Calibri" w:cs="Times New Roman"/>
                                        <w:color w:val="000000"/>
                                      </w:rPr>
                                    </w:pPr>
                                    <w:ins w:id="835" w:author="Link, Timothy (tlink@uidaho.edu)" w:date="2017-04-03T12:32:00Z">
                                      <w:r w:rsidRPr="002D698C">
                                        <w:rPr>
                                          <w:rFonts w:ascii="Calibri" w:eastAsia="Times New Roman" w:hAnsi="Calibri" w:cs="Times New Roman"/>
                                          <w:color w:val="000000"/>
                                        </w:rPr>
                                        <w:t xml:space="preserve">Malheur  National Forest </w:t>
                                      </w:r>
                                    </w:ins>
                                  </w:p>
                                </w:tc>
                              </w:tr>
                              <w:tr w:rsidR="00E00459" w:rsidRPr="002D698C" w14:paraId="07CBB7F8" w14:textId="77777777" w:rsidTr="008C4028">
                                <w:trPr>
                                  <w:trHeight w:val="276"/>
                                  <w:ins w:id="836" w:author="Link, Timothy (tlink@uidaho.edu)" w:date="2017-04-03T12:32:00Z"/>
                                </w:trPr>
                                <w:tc>
                                  <w:tcPr>
                                    <w:tcW w:w="3058" w:type="dxa"/>
                                    <w:tcBorders>
                                      <w:top w:val="nil"/>
                                      <w:left w:val="nil"/>
                                      <w:bottom w:val="nil"/>
                                      <w:right w:val="nil"/>
                                    </w:tcBorders>
                                    <w:shd w:val="clear" w:color="auto" w:fill="auto"/>
                                    <w:noWrap/>
                                    <w:vAlign w:val="bottom"/>
                                    <w:hideMark/>
                                  </w:tcPr>
                                  <w:p w14:paraId="79B2D40C" w14:textId="77777777" w:rsidR="00E00459" w:rsidRPr="002D698C" w:rsidRDefault="00E00459" w:rsidP="008C4028">
                                    <w:pPr>
                                      <w:spacing w:after="0" w:line="240" w:lineRule="auto"/>
                                      <w:rPr>
                                        <w:ins w:id="837" w:author="Link, Timothy (tlink@uidaho.edu)" w:date="2017-04-03T12:32:00Z"/>
                                        <w:rFonts w:ascii="Calibri" w:eastAsia="Times New Roman" w:hAnsi="Calibri" w:cs="Times New Roman"/>
                                        <w:color w:val="000000"/>
                                      </w:rPr>
                                    </w:pPr>
                                    <w:ins w:id="838" w:author="Link, Timothy (tlink@uidaho.edu)" w:date="2017-04-03T12:32:00Z">
                                      <w:r w:rsidRPr="002D698C">
                                        <w:rPr>
                                          <w:rFonts w:ascii="Calibri" w:eastAsia="Times New Roman" w:hAnsi="Calibri" w:cs="Times New Roman"/>
                                          <w:color w:val="000000"/>
                                        </w:rPr>
                                        <w:t>Jeff Bloom</w:t>
                                      </w:r>
                                    </w:ins>
                                  </w:p>
                                </w:tc>
                                <w:tc>
                                  <w:tcPr>
                                    <w:tcW w:w="2070" w:type="dxa"/>
                                    <w:tcBorders>
                                      <w:top w:val="nil"/>
                                      <w:left w:val="nil"/>
                                      <w:bottom w:val="nil"/>
                                      <w:right w:val="nil"/>
                                    </w:tcBorders>
                                    <w:shd w:val="clear" w:color="auto" w:fill="auto"/>
                                    <w:noWrap/>
                                    <w:vAlign w:val="bottom"/>
                                    <w:hideMark/>
                                  </w:tcPr>
                                  <w:p w14:paraId="5C7DD74E" w14:textId="77777777" w:rsidR="00E00459" w:rsidRPr="002D698C" w:rsidRDefault="00E00459" w:rsidP="008C4028">
                                    <w:pPr>
                                      <w:spacing w:after="0" w:line="240" w:lineRule="auto"/>
                                      <w:rPr>
                                        <w:ins w:id="839" w:author="Link, Timothy (tlink@uidaho.edu)" w:date="2017-04-03T12:32:00Z"/>
                                        <w:rFonts w:ascii="Calibri" w:eastAsia="Times New Roman" w:hAnsi="Calibri" w:cs="Times New Roman"/>
                                        <w:color w:val="000000"/>
                                      </w:rPr>
                                    </w:pPr>
                                    <w:ins w:id="840" w:author="Link, Timothy (tlink@uidaho.edu)" w:date="2017-04-03T12:32:00Z">
                                      <w:r w:rsidRPr="002D698C">
                                        <w:rPr>
                                          <w:rFonts w:ascii="Calibri" w:eastAsia="Times New Roman" w:hAnsi="Calibri" w:cs="Times New Roman"/>
                                          <w:color w:val="000000"/>
                                        </w:rPr>
                                        <w:t>Oregon</w:t>
                                      </w:r>
                                    </w:ins>
                                  </w:p>
                                </w:tc>
                                <w:tc>
                                  <w:tcPr>
                                    <w:tcW w:w="4591" w:type="dxa"/>
                                    <w:tcBorders>
                                      <w:top w:val="nil"/>
                                      <w:left w:val="nil"/>
                                      <w:bottom w:val="nil"/>
                                      <w:right w:val="nil"/>
                                    </w:tcBorders>
                                    <w:shd w:val="clear" w:color="auto" w:fill="auto"/>
                                    <w:noWrap/>
                                    <w:vAlign w:val="bottom"/>
                                    <w:hideMark/>
                                  </w:tcPr>
                                  <w:p w14:paraId="62B9AA6B" w14:textId="77777777" w:rsidR="00E00459" w:rsidRPr="002D698C" w:rsidRDefault="00E00459" w:rsidP="008C4028">
                                    <w:pPr>
                                      <w:spacing w:after="0" w:line="240" w:lineRule="auto"/>
                                      <w:rPr>
                                        <w:ins w:id="841" w:author="Link, Timothy (tlink@uidaho.edu)" w:date="2017-04-03T12:32:00Z"/>
                                        <w:rFonts w:ascii="Calibri" w:eastAsia="Times New Roman" w:hAnsi="Calibri" w:cs="Times New Roman"/>
                                        <w:color w:val="000000"/>
                                      </w:rPr>
                                    </w:pPr>
                                    <w:ins w:id="842" w:author="Link, Timothy (tlink@uidaho.edu)" w:date="2017-04-03T12:32:00Z">
                                      <w:r w:rsidRPr="002D698C">
                                        <w:rPr>
                                          <w:rFonts w:ascii="Calibri" w:eastAsia="Times New Roman" w:hAnsi="Calibri" w:cs="Times New Roman"/>
                                          <w:color w:val="000000"/>
                                        </w:rPr>
                                        <w:t xml:space="preserve">Umatilla National Forest </w:t>
                                      </w:r>
                                    </w:ins>
                                  </w:p>
                                </w:tc>
                              </w:tr>
                              <w:tr w:rsidR="00E00459" w:rsidRPr="002D698C" w14:paraId="16133732" w14:textId="77777777" w:rsidTr="008C4028">
                                <w:trPr>
                                  <w:trHeight w:val="276"/>
                                  <w:ins w:id="843" w:author="Link, Timothy (tlink@uidaho.edu)" w:date="2017-04-03T12:32:00Z"/>
                                </w:trPr>
                                <w:tc>
                                  <w:tcPr>
                                    <w:tcW w:w="3058" w:type="dxa"/>
                                    <w:tcBorders>
                                      <w:top w:val="nil"/>
                                      <w:left w:val="nil"/>
                                      <w:right w:val="nil"/>
                                    </w:tcBorders>
                                    <w:shd w:val="clear" w:color="auto" w:fill="auto"/>
                                    <w:noWrap/>
                                    <w:vAlign w:val="bottom"/>
                                    <w:hideMark/>
                                  </w:tcPr>
                                  <w:p w14:paraId="2D5D6A8E" w14:textId="77777777" w:rsidR="00E00459" w:rsidRPr="002D698C" w:rsidRDefault="00E00459" w:rsidP="008C4028">
                                    <w:pPr>
                                      <w:spacing w:after="0" w:line="240" w:lineRule="auto"/>
                                      <w:rPr>
                                        <w:ins w:id="844" w:author="Link, Timothy (tlink@uidaho.edu)" w:date="2017-04-03T12:32:00Z"/>
                                        <w:rFonts w:ascii="Calibri" w:eastAsia="Times New Roman" w:hAnsi="Calibri" w:cs="Times New Roman"/>
                                        <w:color w:val="000000"/>
                                      </w:rPr>
                                    </w:pPr>
                                    <w:ins w:id="845" w:author="Link, Timothy (tlink@uidaho.edu)" w:date="2017-04-03T12:32:00Z">
                                      <w:r w:rsidRPr="002D698C">
                                        <w:rPr>
                                          <w:rFonts w:ascii="Calibri" w:eastAsia="Times New Roman" w:hAnsi="Calibri" w:cs="Times New Roman"/>
                                          <w:color w:val="000000"/>
                                        </w:rPr>
                                        <w:t xml:space="preserve">Patti </w:t>
                                      </w:r>
                                      <w:proofErr w:type="spellStart"/>
                                      <w:r w:rsidRPr="002D698C">
                                        <w:rPr>
                                          <w:rFonts w:ascii="Calibri" w:eastAsia="Times New Roman" w:hAnsi="Calibri" w:cs="Times New Roman"/>
                                          <w:color w:val="000000"/>
                                        </w:rPr>
                                        <w:t>Beeks</w:t>
                                      </w:r>
                                      <w:proofErr w:type="spellEnd"/>
                                    </w:ins>
                                  </w:p>
                                </w:tc>
                                <w:tc>
                                  <w:tcPr>
                                    <w:tcW w:w="2070" w:type="dxa"/>
                                    <w:tcBorders>
                                      <w:top w:val="nil"/>
                                      <w:left w:val="nil"/>
                                      <w:right w:val="nil"/>
                                    </w:tcBorders>
                                    <w:shd w:val="clear" w:color="auto" w:fill="auto"/>
                                    <w:noWrap/>
                                    <w:vAlign w:val="bottom"/>
                                    <w:hideMark/>
                                  </w:tcPr>
                                  <w:p w14:paraId="73CD8BAB" w14:textId="77777777" w:rsidR="00E00459" w:rsidRPr="002D698C" w:rsidRDefault="00E00459" w:rsidP="008C4028">
                                    <w:pPr>
                                      <w:spacing w:after="0" w:line="240" w:lineRule="auto"/>
                                      <w:rPr>
                                        <w:ins w:id="846" w:author="Link, Timothy (tlink@uidaho.edu)" w:date="2017-04-03T12:32:00Z"/>
                                        <w:rFonts w:ascii="Calibri" w:eastAsia="Times New Roman" w:hAnsi="Calibri" w:cs="Times New Roman"/>
                                        <w:color w:val="000000"/>
                                      </w:rPr>
                                    </w:pPr>
                                    <w:ins w:id="847" w:author="Link, Timothy (tlink@uidaho.edu)" w:date="2017-04-03T12:32:00Z">
                                      <w:r w:rsidRPr="002D698C">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hideMark/>
                                  </w:tcPr>
                                  <w:p w14:paraId="2F742744" w14:textId="77777777" w:rsidR="00E00459" w:rsidRPr="002D698C" w:rsidRDefault="00E00459" w:rsidP="008C4028">
                                    <w:pPr>
                                      <w:spacing w:after="0" w:line="240" w:lineRule="auto"/>
                                      <w:rPr>
                                        <w:ins w:id="848" w:author="Link, Timothy (tlink@uidaho.edu)" w:date="2017-04-03T12:32:00Z"/>
                                        <w:rFonts w:ascii="Calibri" w:eastAsia="Times New Roman" w:hAnsi="Calibri" w:cs="Times New Roman"/>
                                        <w:color w:val="000000"/>
                                      </w:rPr>
                                    </w:pPr>
                                    <w:ins w:id="849" w:author="Link, Timothy (tlink@uidaho.edu)" w:date="2017-04-03T12:32:00Z">
                                      <w:r w:rsidRPr="002D698C">
                                        <w:rPr>
                                          <w:rFonts w:ascii="Calibri" w:eastAsia="Times New Roman" w:hAnsi="Calibri" w:cs="Times New Roman"/>
                                          <w:color w:val="000000"/>
                                        </w:rPr>
                                        <w:t xml:space="preserve">Wallowa Whitman National Forest </w:t>
                                      </w:r>
                                    </w:ins>
                                  </w:p>
                                </w:tc>
                              </w:tr>
                              <w:tr w:rsidR="00E00459" w:rsidRPr="002D698C" w14:paraId="7143543D" w14:textId="77777777" w:rsidTr="008C4028">
                                <w:trPr>
                                  <w:trHeight w:val="276"/>
                                  <w:ins w:id="850" w:author="Link, Timothy (tlink@uidaho.edu)" w:date="2017-04-03T12:32:00Z"/>
                                </w:trPr>
                                <w:tc>
                                  <w:tcPr>
                                    <w:tcW w:w="3058" w:type="dxa"/>
                                    <w:tcBorders>
                                      <w:top w:val="nil"/>
                                      <w:left w:val="nil"/>
                                      <w:right w:val="nil"/>
                                    </w:tcBorders>
                                    <w:shd w:val="clear" w:color="auto" w:fill="auto"/>
                                    <w:noWrap/>
                                    <w:vAlign w:val="bottom"/>
                                  </w:tcPr>
                                  <w:p w14:paraId="7A392452" w14:textId="77777777" w:rsidR="00E00459" w:rsidRDefault="00E00459" w:rsidP="008C4028">
                                    <w:pPr>
                                      <w:spacing w:after="0" w:line="240" w:lineRule="auto"/>
                                      <w:rPr>
                                        <w:ins w:id="851" w:author="Link, Timothy (tlink@uidaho.edu)" w:date="2017-04-03T12:32:00Z"/>
                                        <w:rFonts w:ascii="Calibri" w:eastAsia="Times New Roman" w:hAnsi="Calibri" w:cs="Times New Roman"/>
                                        <w:color w:val="000000"/>
                                      </w:rPr>
                                    </w:pPr>
                                    <w:ins w:id="852" w:author="Link, Timothy (tlink@uidaho.edu)" w:date="2017-04-03T12:32:00Z">
                                      <w:r>
                                        <w:rPr>
                                          <w:rFonts w:ascii="Calibri" w:eastAsia="Times New Roman" w:hAnsi="Calibri" w:cs="Times New Roman"/>
                                          <w:color w:val="000000"/>
                                        </w:rPr>
                                        <w:t>Diane Shirley</w:t>
                                      </w:r>
                                    </w:ins>
                                  </w:p>
                                </w:tc>
                                <w:tc>
                                  <w:tcPr>
                                    <w:tcW w:w="2070" w:type="dxa"/>
                                    <w:tcBorders>
                                      <w:top w:val="nil"/>
                                      <w:left w:val="nil"/>
                                      <w:right w:val="nil"/>
                                    </w:tcBorders>
                                    <w:shd w:val="clear" w:color="auto" w:fill="auto"/>
                                    <w:noWrap/>
                                    <w:vAlign w:val="bottom"/>
                                  </w:tcPr>
                                  <w:p w14:paraId="7D334F9A" w14:textId="77777777" w:rsidR="00E00459" w:rsidRDefault="00E00459" w:rsidP="008C4028">
                                    <w:pPr>
                                      <w:spacing w:after="0" w:line="240" w:lineRule="auto"/>
                                      <w:rPr>
                                        <w:ins w:id="853" w:author="Link, Timothy (tlink@uidaho.edu)" w:date="2017-04-03T12:32:00Z"/>
                                        <w:rFonts w:ascii="Calibri" w:eastAsia="Times New Roman" w:hAnsi="Calibri" w:cs="Times New Roman"/>
                                        <w:color w:val="000000"/>
                                      </w:rPr>
                                    </w:pPr>
                                    <w:ins w:id="854" w:author="Link, Timothy (tlink@uidaho.edu)" w:date="2017-04-03T12:32:00Z">
                                      <w:r>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tcPr>
                                  <w:p w14:paraId="3481C3DA" w14:textId="77777777" w:rsidR="00E00459" w:rsidRDefault="00E00459" w:rsidP="008C4028">
                                    <w:pPr>
                                      <w:spacing w:after="0" w:line="240" w:lineRule="auto"/>
                                      <w:rPr>
                                        <w:ins w:id="855" w:author="Link, Timothy (tlink@uidaho.edu)" w:date="2017-04-03T12:32:00Z"/>
                                        <w:rFonts w:ascii="Calibri" w:eastAsia="Times New Roman" w:hAnsi="Calibri" w:cs="Times New Roman"/>
                                        <w:color w:val="000000"/>
                                      </w:rPr>
                                    </w:pPr>
                                    <w:bookmarkStart w:id="856" w:name="OLE_LINK48"/>
                                    <w:bookmarkStart w:id="857" w:name="OLE_LINK49"/>
                                    <w:ins w:id="858" w:author="Link, Timothy (tlink@uidaho.edu)" w:date="2017-04-03T12:32:00Z">
                                      <w:r>
                                        <w:rPr>
                                          <w:rFonts w:ascii="Calibri" w:eastAsia="Times New Roman" w:hAnsi="Calibri" w:cs="Times New Roman"/>
                                          <w:color w:val="000000"/>
                                        </w:rPr>
                                        <w:t>Umatilla National Forest</w:t>
                                      </w:r>
                                      <w:bookmarkEnd w:id="856"/>
                                      <w:bookmarkEnd w:id="857"/>
                                    </w:ins>
                                  </w:p>
                                </w:tc>
                              </w:tr>
                              <w:tr w:rsidR="00E00459" w:rsidRPr="002D698C" w14:paraId="3B2F6674" w14:textId="77777777" w:rsidTr="008C4028">
                                <w:trPr>
                                  <w:trHeight w:val="276"/>
                                  <w:ins w:id="859" w:author="Link, Timothy (tlink@uidaho.edu)" w:date="2017-04-03T12:32:00Z"/>
                                </w:trPr>
                                <w:tc>
                                  <w:tcPr>
                                    <w:tcW w:w="3058" w:type="dxa"/>
                                    <w:tcBorders>
                                      <w:top w:val="nil"/>
                                      <w:left w:val="nil"/>
                                      <w:right w:val="nil"/>
                                    </w:tcBorders>
                                    <w:shd w:val="clear" w:color="auto" w:fill="auto"/>
                                    <w:noWrap/>
                                    <w:vAlign w:val="bottom"/>
                                  </w:tcPr>
                                  <w:p w14:paraId="3F03A464" w14:textId="77777777" w:rsidR="00E00459" w:rsidRDefault="00E00459" w:rsidP="008C4028">
                                    <w:pPr>
                                      <w:spacing w:after="0" w:line="240" w:lineRule="auto"/>
                                      <w:rPr>
                                        <w:ins w:id="860" w:author="Link, Timothy (tlink@uidaho.edu)" w:date="2017-04-03T12:32:00Z"/>
                                        <w:rFonts w:ascii="Calibri" w:eastAsia="Times New Roman" w:hAnsi="Calibri" w:cs="Times New Roman"/>
                                        <w:color w:val="000000"/>
                                      </w:rPr>
                                    </w:pPr>
                                    <w:ins w:id="861" w:author="Link, Timothy (tlink@uidaho.edu)" w:date="2017-04-03T12:32:00Z">
                                      <w:r>
                                        <w:rPr>
                                          <w:rFonts w:ascii="Calibri" w:eastAsia="Times New Roman" w:hAnsi="Calibri" w:cs="Times New Roman"/>
                                          <w:color w:val="000000"/>
                                        </w:rPr>
                                        <w:t xml:space="preserve">Ed </w:t>
                                      </w:r>
                                      <w:proofErr w:type="spellStart"/>
                                      <w:r>
                                        <w:rPr>
                                          <w:rFonts w:ascii="Calibri" w:eastAsia="Times New Roman" w:hAnsi="Calibri" w:cs="Times New Roman"/>
                                          <w:color w:val="000000"/>
                                        </w:rPr>
                                        <w:t>Farren</w:t>
                                      </w:r>
                                      <w:proofErr w:type="spellEnd"/>
                                    </w:ins>
                                  </w:p>
                                </w:tc>
                                <w:tc>
                                  <w:tcPr>
                                    <w:tcW w:w="2070" w:type="dxa"/>
                                    <w:tcBorders>
                                      <w:top w:val="nil"/>
                                      <w:left w:val="nil"/>
                                      <w:right w:val="nil"/>
                                    </w:tcBorders>
                                    <w:shd w:val="clear" w:color="auto" w:fill="auto"/>
                                    <w:noWrap/>
                                    <w:vAlign w:val="bottom"/>
                                  </w:tcPr>
                                  <w:p w14:paraId="09C67077" w14:textId="77777777" w:rsidR="00E00459" w:rsidRDefault="00E00459" w:rsidP="008C4028">
                                    <w:pPr>
                                      <w:spacing w:after="0" w:line="240" w:lineRule="auto"/>
                                      <w:rPr>
                                        <w:ins w:id="862" w:author="Link, Timothy (tlink@uidaho.edu)" w:date="2017-04-03T12:32:00Z"/>
                                        <w:rFonts w:ascii="Calibri" w:eastAsia="Times New Roman" w:hAnsi="Calibri" w:cs="Times New Roman"/>
                                        <w:color w:val="000000"/>
                                      </w:rPr>
                                    </w:pPr>
                                    <w:ins w:id="863" w:author="Link, Timothy (tlink@uidaho.edu)" w:date="2017-04-03T12:32:00Z">
                                      <w:r>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tcPr>
                                  <w:p w14:paraId="1CD53A6F" w14:textId="77777777" w:rsidR="00E00459" w:rsidRDefault="00E00459" w:rsidP="008C4028">
                                    <w:pPr>
                                      <w:spacing w:after="0" w:line="240" w:lineRule="auto"/>
                                      <w:rPr>
                                        <w:ins w:id="864" w:author="Link, Timothy (tlink@uidaho.edu)" w:date="2017-04-03T12:32:00Z"/>
                                        <w:rFonts w:ascii="Calibri" w:eastAsia="Times New Roman" w:hAnsi="Calibri" w:cs="Times New Roman"/>
                                        <w:color w:val="000000"/>
                                      </w:rPr>
                                    </w:pPr>
                                    <w:ins w:id="865" w:author="Link, Timothy (tlink@uidaho.edu)" w:date="2017-04-03T12:32:00Z">
                                      <w:r>
                                        <w:rPr>
                                          <w:rFonts w:ascii="Calibri" w:eastAsia="Times New Roman" w:hAnsi="Calibri" w:cs="Times New Roman"/>
                                          <w:color w:val="000000"/>
                                        </w:rPr>
                                        <w:t>Umatilla National Forest</w:t>
                                      </w:r>
                                    </w:ins>
                                  </w:p>
                                </w:tc>
                              </w:tr>
                              <w:tr w:rsidR="00E00459" w:rsidRPr="002D698C" w14:paraId="259C6392" w14:textId="77777777" w:rsidTr="008C4028">
                                <w:trPr>
                                  <w:trHeight w:val="276"/>
                                  <w:ins w:id="866" w:author="Link, Timothy (tlink@uidaho.edu)" w:date="2017-04-03T12:32:00Z"/>
                                </w:trPr>
                                <w:tc>
                                  <w:tcPr>
                                    <w:tcW w:w="3058" w:type="dxa"/>
                                    <w:tcBorders>
                                      <w:top w:val="nil"/>
                                      <w:left w:val="nil"/>
                                      <w:right w:val="nil"/>
                                    </w:tcBorders>
                                    <w:shd w:val="clear" w:color="auto" w:fill="auto"/>
                                    <w:noWrap/>
                                    <w:vAlign w:val="bottom"/>
                                  </w:tcPr>
                                  <w:p w14:paraId="247A3779" w14:textId="77777777" w:rsidR="00E00459" w:rsidRDefault="00E00459" w:rsidP="008C4028">
                                    <w:pPr>
                                      <w:spacing w:after="0" w:line="240" w:lineRule="auto"/>
                                      <w:rPr>
                                        <w:ins w:id="867" w:author="Link, Timothy (tlink@uidaho.edu)" w:date="2017-04-03T12:32:00Z"/>
                                        <w:rFonts w:ascii="Calibri" w:eastAsia="Times New Roman" w:hAnsi="Calibri" w:cs="Times New Roman"/>
                                        <w:color w:val="000000"/>
                                      </w:rPr>
                                    </w:pPr>
                                    <w:ins w:id="868" w:author="Link, Timothy (tlink@uidaho.edu)" w:date="2017-04-03T12:32:00Z">
                                      <w:r>
                                        <w:rPr>
                                          <w:rFonts w:ascii="Calibri" w:eastAsia="Times New Roman" w:hAnsi="Calibri" w:cs="Times New Roman"/>
                                          <w:color w:val="000000"/>
                                        </w:rPr>
                                        <w:t>Robert Taylor</w:t>
                                      </w:r>
                                    </w:ins>
                                  </w:p>
                                </w:tc>
                                <w:tc>
                                  <w:tcPr>
                                    <w:tcW w:w="2070" w:type="dxa"/>
                                    <w:tcBorders>
                                      <w:top w:val="nil"/>
                                      <w:left w:val="nil"/>
                                      <w:right w:val="nil"/>
                                    </w:tcBorders>
                                    <w:shd w:val="clear" w:color="auto" w:fill="auto"/>
                                    <w:noWrap/>
                                    <w:vAlign w:val="bottom"/>
                                  </w:tcPr>
                                  <w:p w14:paraId="7FAEF3CC" w14:textId="77777777" w:rsidR="00E00459" w:rsidRDefault="00E00459" w:rsidP="008C4028">
                                    <w:pPr>
                                      <w:spacing w:after="0" w:line="240" w:lineRule="auto"/>
                                      <w:rPr>
                                        <w:ins w:id="869" w:author="Link, Timothy (tlink@uidaho.edu)" w:date="2017-04-03T12:32:00Z"/>
                                        <w:rFonts w:ascii="Calibri" w:eastAsia="Times New Roman" w:hAnsi="Calibri" w:cs="Times New Roman"/>
                                        <w:color w:val="000000"/>
                                      </w:rPr>
                                    </w:pPr>
                                    <w:ins w:id="870" w:author="Link, Timothy (tlink@uidaho.edu)" w:date="2017-04-03T12:32:00Z">
                                      <w:r>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tcPr>
                                  <w:p w14:paraId="75CBC6F4" w14:textId="77777777" w:rsidR="00E00459" w:rsidRDefault="00E00459" w:rsidP="008C4028">
                                    <w:pPr>
                                      <w:spacing w:after="0" w:line="240" w:lineRule="auto"/>
                                      <w:rPr>
                                        <w:ins w:id="871" w:author="Link, Timothy (tlink@uidaho.edu)" w:date="2017-04-03T12:32:00Z"/>
                                        <w:rFonts w:ascii="Calibri" w:eastAsia="Times New Roman" w:hAnsi="Calibri" w:cs="Times New Roman"/>
                                        <w:color w:val="000000"/>
                                      </w:rPr>
                                    </w:pPr>
                                    <w:ins w:id="872" w:author="Link, Timothy (tlink@uidaho.edu)" w:date="2017-04-03T12:32:00Z">
                                      <w:r>
                                        <w:rPr>
                                          <w:rFonts w:ascii="Calibri" w:eastAsia="Times New Roman" w:hAnsi="Calibri" w:cs="Times New Roman"/>
                                          <w:color w:val="000000"/>
                                        </w:rPr>
                                        <w:t>The Nature Conservancy</w:t>
                                      </w:r>
                                    </w:ins>
                                  </w:p>
                                </w:tc>
                              </w:tr>
                              <w:tr w:rsidR="00E00459" w:rsidRPr="002D698C" w14:paraId="69C09ABE" w14:textId="77777777" w:rsidTr="008C4028">
                                <w:trPr>
                                  <w:trHeight w:val="276"/>
                                  <w:ins w:id="873" w:author="Link, Timothy (tlink@uidaho.edu)" w:date="2017-04-03T12:32:00Z"/>
                                </w:trPr>
                                <w:tc>
                                  <w:tcPr>
                                    <w:tcW w:w="3058" w:type="dxa"/>
                                    <w:tcBorders>
                                      <w:top w:val="nil"/>
                                      <w:left w:val="nil"/>
                                      <w:right w:val="nil"/>
                                    </w:tcBorders>
                                    <w:shd w:val="clear" w:color="auto" w:fill="auto"/>
                                    <w:noWrap/>
                                    <w:vAlign w:val="bottom"/>
                                  </w:tcPr>
                                  <w:p w14:paraId="7BA4A549" w14:textId="77777777" w:rsidR="00E00459" w:rsidRDefault="00E00459" w:rsidP="008C4028">
                                    <w:pPr>
                                      <w:spacing w:after="0" w:line="240" w:lineRule="auto"/>
                                      <w:rPr>
                                        <w:ins w:id="874" w:author="Link, Timothy (tlink@uidaho.edu)" w:date="2017-04-03T12:32:00Z"/>
                                        <w:rFonts w:ascii="Calibri" w:eastAsia="Times New Roman" w:hAnsi="Calibri" w:cs="Times New Roman"/>
                                        <w:color w:val="000000"/>
                                      </w:rPr>
                                    </w:pPr>
                                    <w:ins w:id="875" w:author="Link, Timothy (tlink@uidaho.edu)" w:date="2017-04-03T12:32:00Z">
                                      <w:r>
                                        <w:rPr>
                                          <w:rFonts w:ascii="Calibri" w:eastAsia="Times New Roman" w:hAnsi="Calibri" w:cs="Times New Roman"/>
                                          <w:color w:val="000000"/>
                                        </w:rPr>
                                        <w:t>Aaron Roth</w:t>
                                      </w:r>
                                    </w:ins>
                                  </w:p>
                                </w:tc>
                                <w:tc>
                                  <w:tcPr>
                                    <w:tcW w:w="2070" w:type="dxa"/>
                                    <w:tcBorders>
                                      <w:top w:val="nil"/>
                                      <w:left w:val="nil"/>
                                      <w:right w:val="nil"/>
                                    </w:tcBorders>
                                    <w:shd w:val="clear" w:color="auto" w:fill="auto"/>
                                    <w:noWrap/>
                                    <w:vAlign w:val="bottom"/>
                                  </w:tcPr>
                                  <w:p w14:paraId="7665EC22" w14:textId="77777777" w:rsidR="00E00459" w:rsidRDefault="00E00459" w:rsidP="008C4028">
                                    <w:pPr>
                                      <w:spacing w:after="0" w:line="240" w:lineRule="auto"/>
                                      <w:rPr>
                                        <w:ins w:id="876" w:author="Link, Timothy (tlink@uidaho.edu)" w:date="2017-04-03T12:32:00Z"/>
                                        <w:rFonts w:ascii="Calibri" w:eastAsia="Times New Roman" w:hAnsi="Calibri" w:cs="Times New Roman"/>
                                        <w:color w:val="000000"/>
                                      </w:rPr>
                                    </w:pPr>
                                    <w:ins w:id="877" w:author="Link, Timothy (tlink@uidaho.edu)" w:date="2017-04-03T12:32:00Z">
                                      <w:r>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tcPr>
                                  <w:p w14:paraId="3F20D60E" w14:textId="77777777" w:rsidR="00E00459" w:rsidRDefault="00E00459" w:rsidP="008C4028">
                                    <w:pPr>
                                      <w:spacing w:after="0" w:line="240" w:lineRule="auto"/>
                                      <w:rPr>
                                        <w:ins w:id="878" w:author="Link, Timothy (tlink@uidaho.edu)" w:date="2017-04-03T12:32:00Z"/>
                                        <w:rFonts w:ascii="Calibri" w:eastAsia="Times New Roman" w:hAnsi="Calibri" w:cs="Times New Roman"/>
                                        <w:color w:val="000000"/>
                                      </w:rPr>
                                    </w:pPr>
                                    <w:ins w:id="879" w:author="Link, Timothy (tlink@uidaho.edu)" w:date="2017-04-03T12:32:00Z">
                                      <w:r>
                                        <w:rPr>
                                          <w:rFonts w:ascii="Calibri" w:eastAsia="Times New Roman" w:hAnsi="Calibri" w:cs="Times New Roman"/>
                                          <w:color w:val="000000"/>
                                        </w:rPr>
                                        <w:t>Natural Resources Conservation Service</w:t>
                                      </w:r>
                                    </w:ins>
                                  </w:p>
                                </w:tc>
                              </w:tr>
                              <w:tr w:rsidR="00E00459" w:rsidRPr="002D698C" w14:paraId="1FFB15F7" w14:textId="77777777" w:rsidTr="008C4028">
                                <w:trPr>
                                  <w:trHeight w:val="276"/>
                                  <w:ins w:id="880" w:author="Link, Timothy (tlink@uidaho.edu)" w:date="2017-04-03T12:32:00Z"/>
                                </w:trPr>
                                <w:tc>
                                  <w:tcPr>
                                    <w:tcW w:w="3058" w:type="dxa"/>
                                    <w:tcBorders>
                                      <w:top w:val="nil"/>
                                      <w:left w:val="nil"/>
                                      <w:right w:val="nil"/>
                                    </w:tcBorders>
                                    <w:shd w:val="clear" w:color="auto" w:fill="auto"/>
                                    <w:noWrap/>
                                    <w:vAlign w:val="bottom"/>
                                  </w:tcPr>
                                  <w:p w14:paraId="1CFD6C0D" w14:textId="77777777" w:rsidR="00E00459" w:rsidRPr="002D698C" w:rsidRDefault="00E00459" w:rsidP="008C4028">
                                    <w:pPr>
                                      <w:spacing w:after="0" w:line="240" w:lineRule="auto"/>
                                      <w:rPr>
                                        <w:ins w:id="881" w:author="Link, Timothy (tlink@uidaho.edu)" w:date="2017-04-03T12:32:00Z"/>
                                        <w:rFonts w:ascii="Calibri" w:eastAsia="Times New Roman" w:hAnsi="Calibri" w:cs="Times New Roman"/>
                                        <w:color w:val="000000"/>
                                      </w:rPr>
                                    </w:pPr>
                                    <w:ins w:id="882" w:author="Link, Timothy (tlink@uidaho.edu)" w:date="2017-04-03T12:32:00Z">
                                      <w:r>
                                        <w:rPr>
                                          <w:rFonts w:ascii="Calibri" w:eastAsia="Times New Roman" w:hAnsi="Calibri" w:cs="Times New Roman"/>
                                          <w:color w:val="000000"/>
                                        </w:rPr>
                                        <w:t>Paul Rogers</w:t>
                                      </w:r>
                                    </w:ins>
                                  </w:p>
                                </w:tc>
                                <w:tc>
                                  <w:tcPr>
                                    <w:tcW w:w="2070" w:type="dxa"/>
                                    <w:tcBorders>
                                      <w:top w:val="nil"/>
                                      <w:left w:val="nil"/>
                                      <w:right w:val="nil"/>
                                    </w:tcBorders>
                                    <w:shd w:val="clear" w:color="auto" w:fill="auto"/>
                                    <w:noWrap/>
                                    <w:vAlign w:val="bottom"/>
                                  </w:tcPr>
                                  <w:p w14:paraId="41270052" w14:textId="77777777" w:rsidR="00E00459" w:rsidRPr="002D698C" w:rsidRDefault="00E00459" w:rsidP="008C4028">
                                    <w:pPr>
                                      <w:spacing w:after="0" w:line="240" w:lineRule="auto"/>
                                      <w:rPr>
                                        <w:ins w:id="883" w:author="Link, Timothy (tlink@uidaho.edu)" w:date="2017-04-03T12:32:00Z"/>
                                        <w:rFonts w:ascii="Calibri" w:eastAsia="Times New Roman" w:hAnsi="Calibri" w:cs="Times New Roman"/>
                                        <w:color w:val="000000"/>
                                      </w:rPr>
                                    </w:pPr>
                                    <w:ins w:id="884" w:author="Link, Timothy (tlink@uidaho.edu)" w:date="2017-04-03T12:32:00Z">
                                      <w:r>
                                        <w:rPr>
                                          <w:rFonts w:ascii="Calibri" w:eastAsia="Times New Roman" w:hAnsi="Calibri" w:cs="Times New Roman"/>
                                          <w:color w:val="000000"/>
                                        </w:rPr>
                                        <w:t>Utah</w:t>
                                      </w:r>
                                    </w:ins>
                                  </w:p>
                                </w:tc>
                                <w:tc>
                                  <w:tcPr>
                                    <w:tcW w:w="4591" w:type="dxa"/>
                                    <w:tcBorders>
                                      <w:top w:val="nil"/>
                                      <w:left w:val="nil"/>
                                      <w:right w:val="nil"/>
                                    </w:tcBorders>
                                    <w:shd w:val="clear" w:color="auto" w:fill="auto"/>
                                    <w:noWrap/>
                                    <w:vAlign w:val="bottom"/>
                                  </w:tcPr>
                                  <w:p w14:paraId="10441C37" w14:textId="77777777" w:rsidR="00E00459" w:rsidRPr="002D698C" w:rsidRDefault="00E00459" w:rsidP="008C4028">
                                    <w:pPr>
                                      <w:spacing w:after="0" w:line="240" w:lineRule="auto"/>
                                      <w:rPr>
                                        <w:ins w:id="885" w:author="Link, Timothy (tlink@uidaho.edu)" w:date="2017-04-03T12:32:00Z"/>
                                        <w:rFonts w:ascii="Calibri" w:eastAsia="Times New Roman" w:hAnsi="Calibri" w:cs="Times New Roman"/>
                                        <w:color w:val="000000"/>
                                      </w:rPr>
                                    </w:pPr>
                                    <w:ins w:id="886" w:author="Link, Timothy (tlink@uidaho.edu)" w:date="2017-04-03T12:57:00Z">
                                      <w:r>
                                        <w:rPr>
                                          <w:rFonts w:ascii="Calibri" w:eastAsia="Times New Roman" w:hAnsi="Calibri" w:cs="Times New Roman"/>
                                          <w:color w:val="000000"/>
                                        </w:rPr>
                                        <w:t xml:space="preserve">Western </w:t>
                                      </w:r>
                                    </w:ins>
                                    <w:ins w:id="887" w:author="Link, Timothy (tlink@uidaho.edu)" w:date="2017-04-03T12:32:00Z">
                                      <w:r>
                                        <w:rPr>
                                          <w:rFonts w:ascii="Calibri" w:eastAsia="Times New Roman" w:hAnsi="Calibri" w:cs="Times New Roman"/>
                                          <w:color w:val="000000"/>
                                        </w:rPr>
                                        <w:t>Aspen Alliance</w:t>
                                      </w:r>
                                    </w:ins>
                                  </w:p>
                                </w:tc>
                              </w:tr>
                              <w:tr w:rsidR="00E00459" w:rsidRPr="002D698C" w14:paraId="0F802D31" w14:textId="77777777" w:rsidTr="008C4028">
                                <w:trPr>
                                  <w:trHeight w:val="276"/>
                                  <w:ins w:id="888" w:author="Link, Timothy (tlink@uidaho.edu)" w:date="2017-04-03T12:32:00Z"/>
                                </w:trPr>
                                <w:tc>
                                  <w:tcPr>
                                    <w:tcW w:w="3058" w:type="dxa"/>
                                    <w:tcBorders>
                                      <w:left w:val="nil"/>
                                      <w:bottom w:val="single" w:sz="4" w:space="0" w:color="auto"/>
                                      <w:right w:val="nil"/>
                                    </w:tcBorders>
                                    <w:shd w:val="clear" w:color="auto" w:fill="auto"/>
                                    <w:noWrap/>
                                    <w:vAlign w:val="bottom"/>
                                    <w:hideMark/>
                                  </w:tcPr>
                                  <w:p w14:paraId="7E86701B" w14:textId="77777777" w:rsidR="00E00459" w:rsidRPr="002D698C" w:rsidRDefault="00E00459" w:rsidP="008C4028">
                                    <w:pPr>
                                      <w:spacing w:after="0" w:line="240" w:lineRule="auto"/>
                                      <w:rPr>
                                        <w:ins w:id="889" w:author="Link, Timothy (tlink@uidaho.edu)" w:date="2017-04-03T12:32:00Z"/>
                                        <w:rFonts w:ascii="Calibri" w:eastAsia="Times New Roman" w:hAnsi="Calibri" w:cs="Times New Roman"/>
                                        <w:color w:val="000000"/>
                                      </w:rPr>
                                    </w:pPr>
                                    <w:ins w:id="890" w:author="Link, Timothy (tlink@uidaho.edu)" w:date="2017-04-03T12:32:00Z">
                                      <w:r w:rsidRPr="002D698C">
                                        <w:rPr>
                                          <w:rFonts w:ascii="Calibri" w:eastAsia="Times New Roman" w:hAnsi="Calibri" w:cs="Times New Roman"/>
                                          <w:color w:val="000000"/>
                                        </w:rPr>
                                        <w:t>Travis Bruch</w:t>
                                      </w:r>
                                    </w:ins>
                                  </w:p>
                                </w:tc>
                                <w:tc>
                                  <w:tcPr>
                                    <w:tcW w:w="2070" w:type="dxa"/>
                                    <w:tcBorders>
                                      <w:left w:val="nil"/>
                                      <w:bottom w:val="single" w:sz="4" w:space="0" w:color="auto"/>
                                      <w:right w:val="nil"/>
                                    </w:tcBorders>
                                    <w:shd w:val="clear" w:color="auto" w:fill="auto"/>
                                    <w:noWrap/>
                                    <w:vAlign w:val="bottom"/>
                                    <w:hideMark/>
                                  </w:tcPr>
                                  <w:p w14:paraId="0687B1AD" w14:textId="77777777" w:rsidR="00E00459" w:rsidRPr="002D698C" w:rsidRDefault="00E00459" w:rsidP="008C4028">
                                    <w:pPr>
                                      <w:spacing w:after="0" w:line="240" w:lineRule="auto"/>
                                      <w:rPr>
                                        <w:ins w:id="891" w:author="Link, Timothy (tlink@uidaho.edu)" w:date="2017-04-03T12:32:00Z"/>
                                        <w:rFonts w:ascii="Calibri" w:eastAsia="Times New Roman" w:hAnsi="Calibri" w:cs="Times New Roman"/>
                                        <w:color w:val="000000"/>
                                      </w:rPr>
                                    </w:pPr>
                                    <w:ins w:id="892" w:author="Link, Timothy (tlink@uidaho.edu)" w:date="2017-04-03T12:32:00Z">
                                      <w:r w:rsidRPr="002D698C">
                                        <w:rPr>
                                          <w:rFonts w:ascii="Calibri" w:eastAsia="Times New Roman" w:hAnsi="Calibri" w:cs="Times New Roman"/>
                                          <w:color w:val="000000"/>
                                        </w:rPr>
                                        <w:t>Wyoming</w:t>
                                      </w:r>
                                    </w:ins>
                                  </w:p>
                                </w:tc>
                                <w:tc>
                                  <w:tcPr>
                                    <w:tcW w:w="4591" w:type="dxa"/>
                                    <w:tcBorders>
                                      <w:left w:val="nil"/>
                                      <w:bottom w:val="single" w:sz="4" w:space="0" w:color="auto"/>
                                      <w:right w:val="nil"/>
                                    </w:tcBorders>
                                    <w:shd w:val="clear" w:color="auto" w:fill="auto"/>
                                    <w:noWrap/>
                                    <w:vAlign w:val="bottom"/>
                                    <w:hideMark/>
                                  </w:tcPr>
                                  <w:p w14:paraId="1EB7E2B0" w14:textId="77777777" w:rsidR="00E00459" w:rsidRPr="002D698C" w:rsidRDefault="00E00459" w:rsidP="008C4028">
                                    <w:pPr>
                                      <w:spacing w:after="0" w:line="240" w:lineRule="auto"/>
                                      <w:rPr>
                                        <w:ins w:id="893" w:author="Link, Timothy (tlink@uidaho.edu)" w:date="2017-04-03T12:32:00Z"/>
                                        <w:rFonts w:ascii="Calibri" w:eastAsia="Times New Roman" w:hAnsi="Calibri" w:cs="Times New Roman"/>
                                        <w:color w:val="000000"/>
                                      </w:rPr>
                                    </w:pPr>
                                    <w:ins w:id="894" w:author="Link, Timothy (tlink@uidaho.edu)" w:date="2017-04-03T12:32:00Z">
                                      <w:r w:rsidRPr="002D698C">
                                        <w:rPr>
                                          <w:rFonts w:ascii="Calibri" w:eastAsia="Times New Roman" w:hAnsi="Calibri" w:cs="Times New Roman"/>
                                          <w:color w:val="000000"/>
                                        </w:rPr>
                                        <w:t xml:space="preserve">Bridger Teton National Forest </w:t>
                                      </w:r>
                                    </w:ins>
                                  </w:p>
                                </w:tc>
                              </w:tr>
                            </w:tbl>
                            <w:p w14:paraId="43526D91" w14:textId="77777777" w:rsidR="00E00459" w:rsidRDefault="00E00459" w:rsidP="009F5812">
                              <w:pPr>
                                <w:tabs>
                                  <w:tab w:val="left" w:pos="360"/>
                                  <w:tab w:val="left" w:pos="432"/>
                                </w:tabs>
                                <w:contextualSpacing/>
                                <w:rPr>
                                  <w:ins w:id="895" w:author="Link, Timothy (tlink@uidaho.edu)" w:date="2017-04-03T12:32:00Z"/>
                                  <w:rFonts w:ascii="Calibri" w:eastAsia="ヒラギノ角ゴ Pro W3" w:hAnsi="Calibri"/>
                                  <w:color w:val="000000"/>
                                  <w:sz w:val="24"/>
                                  <w:szCs w:val="24"/>
                                </w:rPr>
                              </w:pPr>
                            </w:p>
                            <w:p w14:paraId="4C42396E" w14:textId="77777777" w:rsidR="00E00459" w:rsidRDefault="00E00459" w:rsidP="009F5812">
                              <w:pPr>
                                <w:tabs>
                                  <w:tab w:val="left" w:pos="432"/>
                                </w:tabs>
                                <w:spacing w:line="240" w:lineRule="auto"/>
                                <w:contextualSpacing/>
                                <w:rPr>
                                  <w:ins w:id="896" w:author="Link, Timothy (tlink@uidaho.edu)" w:date="2017-04-03T12:32:00Z"/>
                                  <w:sz w:val="24"/>
                                  <w:szCs w:val="24"/>
                                </w:rPr>
                              </w:pPr>
                            </w:p>
                            <w:p w14:paraId="23A1FE10" w14:textId="77777777" w:rsidR="00E00459" w:rsidRPr="000B6226" w:rsidDel="009F5812" w:rsidRDefault="00E00459" w:rsidP="009F5812">
                              <w:pPr>
                                <w:rPr>
                                  <w:del w:id="897" w:author="Link, Timothy (tlink@uidaho.edu)" w:date="2017-04-03T12:32:00Z"/>
                                  <w:sz w:val="24"/>
                                  <w:szCs w:val="24"/>
                                </w:rPr>
                              </w:pPr>
                            </w:p>
                            <w:p w14:paraId="189C8222" w14:textId="77777777" w:rsidR="00E00459" w:rsidRPr="007B2F2E" w:rsidRDefault="00E00459" w:rsidP="009F5812">
                              <w:pPr>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 o:spid="_x0000_s1042" type="#_x0000_t202" style="position:absolute;margin-left:0;margin-top:16pt;width:468pt;height:425.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VVwjQIAAJMFAAAOAAAAZHJzL2Uyb0RvYy54bWysVF1P2zAUfZ+0/2D5fSSFthsVKepATJMQ&#10;oMHEs+vYNJrjm9luk+7X79hJP8T2wrSXxPY99/vce3HZ1YZtlPMV2YKPTnLOlJVUVval4N+fbj58&#10;4swHYUthyKqCb5Xnl/P37y7aZqZOaUWmVI7BiPWztin4KoRmlmVerlQt/Ak1ykKoydUi4OpestKJ&#10;FtZrk53m+TRryZWNI6m8x+t1L+TzZF9rJcO91l4FZgqO2EL6uvRdxm82vxCzFyeaVSWHMMQ/RFGL&#10;ysLp3tS1CIKtXfWHqbqSjjzpcCKpzkjrSqqUA7IZ5a+yeVyJRqVcUBzf7Mvk/59Zebd5cKwq0TvO&#10;rKjRoifVBfaZOjaK1WkbPwPosQEsdHiOyOHd4zEm3WlXxz/SYZCjztt9baMxicfJ+fhsmkMkIZuM&#10;8zwfp+pnB/XG+fBFUc3ioeAOzUs1FZtbH+AS0B0kerN0UxmTGmgsaws+PZvkScGTqcoojLBEJXVl&#10;HNsIkCB0KXzYOkLhZmwEq0SZwV1MvU8xncLWqIgx9pvSKFnK9C8ehJTKhp2XhI4ojXjeojjgD1G9&#10;RbnPAxrJM9mwV64rS66vUpyxQ2HKH7uQdY9HwY/yjsfQLbueK9MdBZZUbsEMR/1k+UbeVOjerfDh&#10;QTiMEjqO9RDu8dGG0CUaTpytyP3623vEg+GQctZiNAvuf66FU5yZrxbcPx+NwR0W0mU8+XiKizuW&#10;LI8ldl1fERoPfiO6dIz4YHZH7ah+xhZZRK8QCSvhG0zZHa9CvzCwhaRaLBII09uIcGsfGxlNxzJH&#10;bj51z8I1A4EDuH9HuyEWs1c87rFR09JiHUhXieSx0H1VhwZg8hP3hy0VV8vxPaEOu3T+GwAA//8D&#10;AFBLAwQUAAYACAAAACEAXPpWqN4AAAAHAQAADwAAAGRycy9kb3ducmV2LnhtbEyPQU/DMAyF70j8&#10;h8hI3FhKN02lazpBJRAS2qEdF25Z47XVEqdqsq38e8wJTn7Ws977XGxnZ8UFpzB4UvC4SEAgtd4M&#10;1Cn43L8+ZCBC1GS09YQKvjHAtry9KXRu/JVqvDSxExxCIdcK+hjHXMrQ9uh0WPgRib2jn5yOvE6d&#10;NJO+crizMk2StXR6IG7o9YhVj+2pOTsF1cm8yLc6az7qaoXG7r52+/dRqfu7+XkDIuIc/47hF5/R&#10;oWSmgz+TCcIq4EeigmXKk92n5ZrFQUGWpSuQZSH/85c/AAAA//8DAFBLAQItABQABgAIAAAAIQC2&#10;gziS/gAAAOEBAAATAAAAAAAAAAAAAAAAAAAAAABbQ29udGVudF9UeXBlc10ueG1sUEsBAi0AFAAG&#10;AAgAAAAhADj9If/WAAAAlAEAAAsAAAAAAAAAAAAAAAAALwEAAF9yZWxzLy5yZWxzUEsBAi0AFAAG&#10;AAgAAAAhAAi1VXCNAgAAkwUAAA4AAAAAAAAAAAAAAAAALgIAAGRycy9lMm9Eb2MueG1sUEsBAi0A&#10;FAAGAAgAAAAhAFz6VqjeAAAABwEAAA8AAAAAAAAAAAAAAAAA5wQAAGRycy9kb3ducmV2LnhtbFBL&#10;BQYAAAAABAAEAPMAAADyBQAAAAA=&#10;" filled="f" strokecolor="black [3213]" strokeweight=".5pt">
                  <v:textbox>
                    <w:txbxContent>
                      <w:p w14:paraId="15FD21D8" w14:textId="77777777" w:rsidR="00E00459" w:rsidRPr="000B6226" w:rsidDel="009F5812" w:rsidRDefault="00E00459" w:rsidP="009F5812">
                        <w:pPr>
                          <w:rPr>
                            <w:del w:id="898" w:author="Link, Timothy (tlink@uidaho.edu)" w:date="2017-04-03T12:32:00Z"/>
                            <w:sz w:val="24"/>
                            <w:szCs w:val="24"/>
                          </w:rPr>
                        </w:pPr>
                        <w:del w:id="899" w:author="Link, Timothy (tlink@uidaho.edu)" w:date="2017-04-03T12:32:00Z">
                          <w:r w:rsidRPr="000B6226" w:rsidDel="009F5812">
                            <w:rPr>
                              <w:sz w:val="24"/>
                              <w:szCs w:val="24"/>
                            </w:rPr>
                            <w:delText>Table 5.1.2. Changes in precipitation, snow residence time, growing season days, and net primary production (NPP) from historical to mid- 21</w:delText>
                          </w:r>
                          <w:r w:rsidRPr="000B6226" w:rsidDel="009F5812">
                            <w:rPr>
                              <w:sz w:val="24"/>
                              <w:szCs w:val="24"/>
                              <w:vertAlign w:val="superscript"/>
                            </w:rPr>
                            <w:delText>st</w:delText>
                          </w:r>
                          <w:r w:rsidRPr="000B6226" w:rsidDel="009F5812">
                            <w:rPr>
                              <w:sz w:val="24"/>
                              <w:szCs w:val="24"/>
                            </w:rPr>
                            <w:delText xml:space="preserve"> century conditions. Standard deviations are indicated in parentheses (n= 20 total simulation years at SC and RME, 13 simulation years at JDW). Growing season length is the period of initial leaf flush to complete leaf senescence simulated by Biome-BGC MuSo.</w:delText>
                          </w:r>
                        </w:del>
                      </w:p>
                      <w:p w14:paraId="2B082BCB" w14:textId="77777777" w:rsidR="00E00459" w:rsidRPr="000B6226" w:rsidDel="009F5812" w:rsidRDefault="00E00459" w:rsidP="009F5812">
                        <w:pPr>
                          <w:rPr>
                            <w:del w:id="900" w:author="Link, Timothy (tlink@uidaho.edu)" w:date="2017-04-03T12:32:00Z"/>
                            <w:sz w:val="24"/>
                            <w:szCs w:val="24"/>
                          </w:rPr>
                        </w:pPr>
                      </w:p>
                      <w:tbl>
                        <w:tblPr>
                          <w:tblStyle w:val="TableGrid"/>
                          <w:tblW w:w="9180" w:type="dxa"/>
                          <w:tblLook w:val="04A0" w:firstRow="1" w:lastRow="0" w:firstColumn="1" w:lastColumn="0" w:noHBand="0" w:noVBand="1"/>
                        </w:tblPr>
                        <w:tblGrid>
                          <w:gridCol w:w="1343"/>
                          <w:gridCol w:w="1205"/>
                          <w:gridCol w:w="929"/>
                          <w:gridCol w:w="1137"/>
                          <w:gridCol w:w="1128"/>
                          <w:gridCol w:w="1161"/>
                          <w:gridCol w:w="1118"/>
                          <w:gridCol w:w="1159"/>
                        </w:tblGrid>
                        <w:tr w:rsidR="00E00459" w:rsidRPr="000B6226" w:rsidDel="009F5812" w14:paraId="2300D21D" w14:textId="77777777" w:rsidTr="000B6226">
                          <w:trPr>
                            <w:trHeight w:val="1152"/>
                            <w:del w:id="901" w:author="Link, Timothy (tlink@uidaho.edu)" w:date="2017-04-03T12:32:00Z"/>
                          </w:trPr>
                          <w:tc>
                            <w:tcPr>
                              <w:tcW w:w="1429" w:type="dxa"/>
                              <w:tcBorders>
                                <w:top w:val="single" w:sz="4" w:space="0" w:color="auto"/>
                                <w:left w:val="nil"/>
                                <w:bottom w:val="single" w:sz="4" w:space="0" w:color="auto"/>
                                <w:right w:val="nil"/>
                              </w:tcBorders>
                              <w:vAlign w:val="center"/>
                            </w:tcPr>
                            <w:p w14:paraId="7384D9CB" w14:textId="77777777" w:rsidR="00E00459" w:rsidRPr="000B6226" w:rsidDel="009F5812" w:rsidRDefault="00E00459" w:rsidP="000B6226">
                              <w:pPr>
                                <w:jc w:val="center"/>
                                <w:rPr>
                                  <w:del w:id="902" w:author="Link, Timothy (tlink@uidaho.edu)" w:date="2017-04-03T12:32:00Z"/>
                                </w:rPr>
                              </w:pPr>
                              <w:del w:id="903" w:author="Link, Timothy (tlink@uidaho.edu)" w:date="2017-04-03T12:32:00Z">
                                <w:r w:rsidRPr="000B6226" w:rsidDel="009F5812">
                                  <w:delText>Site</w:delText>
                                </w:r>
                              </w:del>
                            </w:p>
                          </w:tc>
                          <w:tc>
                            <w:tcPr>
                              <w:tcW w:w="1040" w:type="dxa"/>
                              <w:tcBorders>
                                <w:top w:val="single" w:sz="4" w:space="0" w:color="auto"/>
                                <w:left w:val="nil"/>
                                <w:bottom w:val="single" w:sz="4" w:space="0" w:color="auto"/>
                                <w:right w:val="nil"/>
                              </w:tcBorders>
                              <w:vAlign w:val="center"/>
                            </w:tcPr>
                            <w:p w14:paraId="4AA432C9" w14:textId="77777777" w:rsidR="00E00459" w:rsidRPr="000B6226" w:rsidDel="009F5812" w:rsidRDefault="00E00459" w:rsidP="000B6226">
                              <w:pPr>
                                <w:jc w:val="center"/>
                                <w:rPr>
                                  <w:del w:id="904" w:author="Link, Timothy (tlink@uidaho.edu)" w:date="2017-04-03T12:32:00Z"/>
                                </w:rPr>
                              </w:pPr>
                              <w:del w:id="905" w:author="Link, Timothy (tlink@uidaho.edu)" w:date="2017-04-03T12:32:00Z">
                                <w:r w:rsidRPr="000B6226" w:rsidDel="009F5812">
                                  <w:delText>Measured</w:delText>
                                </w:r>
                              </w:del>
                            </w:p>
                            <w:p w14:paraId="183D348B" w14:textId="77777777" w:rsidR="00E00459" w:rsidRPr="000B6226" w:rsidDel="009F5812" w:rsidRDefault="00E00459" w:rsidP="000B6226">
                              <w:pPr>
                                <w:jc w:val="center"/>
                                <w:rPr>
                                  <w:del w:id="906" w:author="Link, Timothy (tlink@uidaho.edu)" w:date="2017-04-03T12:32:00Z"/>
                                </w:rPr>
                              </w:pPr>
                              <w:del w:id="907" w:author="Link, Timothy (tlink@uidaho.edu)" w:date="2017-04-03T12:32:00Z">
                                <w:r w:rsidRPr="000B6226" w:rsidDel="009F5812">
                                  <w:delText>uniform precip</w:delText>
                                </w:r>
                              </w:del>
                            </w:p>
                            <w:p w14:paraId="7F158512" w14:textId="77777777" w:rsidR="00E00459" w:rsidRPr="000B6226" w:rsidDel="009F5812" w:rsidRDefault="00E00459" w:rsidP="000B6226">
                              <w:pPr>
                                <w:jc w:val="center"/>
                                <w:rPr>
                                  <w:del w:id="908" w:author="Link, Timothy (tlink@uidaho.edu)" w:date="2017-04-03T12:32:00Z"/>
                                </w:rPr>
                              </w:pPr>
                              <w:del w:id="909" w:author="Link, Timothy (tlink@uidaho.edu)" w:date="2017-04-03T12:32:00Z">
                                <w:r w:rsidRPr="000B6226" w:rsidDel="009F5812">
                                  <w:delText>(mm)</w:delText>
                                </w:r>
                              </w:del>
                            </w:p>
                          </w:tc>
                          <w:tc>
                            <w:tcPr>
                              <w:tcW w:w="999" w:type="dxa"/>
                              <w:tcBorders>
                                <w:top w:val="single" w:sz="4" w:space="0" w:color="auto"/>
                                <w:left w:val="nil"/>
                                <w:bottom w:val="single" w:sz="4" w:space="0" w:color="auto"/>
                                <w:right w:val="nil"/>
                              </w:tcBorders>
                              <w:vAlign w:val="center"/>
                            </w:tcPr>
                            <w:p w14:paraId="779EF5CD" w14:textId="77777777" w:rsidR="00E00459" w:rsidRPr="000B6226" w:rsidDel="009F5812" w:rsidRDefault="00E00459" w:rsidP="000B6226">
                              <w:pPr>
                                <w:jc w:val="center"/>
                                <w:rPr>
                                  <w:del w:id="910" w:author="Link, Timothy (tlink@uidaho.edu)" w:date="2017-04-03T12:32:00Z"/>
                                </w:rPr>
                              </w:pPr>
                              <w:del w:id="911" w:author="Link, Timothy (tlink@uidaho.edu)" w:date="2017-04-03T12:32:00Z">
                                <w:r w:rsidRPr="000B6226" w:rsidDel="009F5812">
                                  <w:delText>Drift factor</w:delText>
                                </w:r>
                              </w:del>
                            </w:p>
                          </w:tc>
                          <w:tc>
                            <w:tcPr>
                              <w:tcW w:w="1140" w:type="dxa"/>
                              <w:tcBorders>
                                <w:top w:val="single" w:sz="4" w:space="0" w:color="auto"/>
                                <w:left w:val="nil"/>
                                <w:bottom w:val="single" w:sz="4" w:space="0" w:color="auto"/>
                                <w:right w:val="nil"/>
                              </w:tcBorders>
                              <w:vAlign w:val="center"/>
                            </w:tcPr>
                            <w:p w14:paraId="2848B9D4" w14:textId="77777777" w:rsidR="00E00459" w:rsidRPr="000B6226" w:rsidDel="009F5812" w:rsidRDefault="00E00459" w:rsidP="000B6226">
                              <w:pPr>
                                <w:jc w:val="center"/>
                                <w:rPr>
                                  <w:del w:id="912" w:author="Link, Timothy (tlink@uidaho.edu)" w:date="2017-04-03T12:32:00Z"/>
                                </w:rPr>
                              </w:pPr>
                              <w:del w:id="913" w:author="Link, Timothy (tlink@uidaho.edu)" w:date="2017-04-03T12:32:00Z">
                                <w:r w:rsidRPr="000B6226" w:rsidDel="009F5812">
                                  <w:delText>Historical effective precip</w:delText>
                                </w:r>
                              </w:del>
                            </w:p>
                            <w:p w14:paraId="090DB357" w14:textId="77777777" w:rsidR="00E00459" w:rsidRPr="000B6226" w:rsidDel="009F5812" w:rsidRDefault="00E00459" w:rsidP="000B6226">
                              <w:pPr>
                                <w:jc w:val="center"/>
                                <w:rPr>
                                  <w:del w:id="914" w:author="Link, Timothy (tlink@uidaho.edu)" w:date="2017-04-03T12:32:00Z"/>
                                </w:rPr>
                              </w:pPr>
                              <w:del w:id="915" w:author="Link, Timothy (tlink@uidaho.edu)" w:date="2017-04-03T12:32:00Z">
                                <w:r w:rsidRPr="000B6226" w:rsidDel="009F5812">
                                  <w:delText>(mm)</w:delText>
                                </w:r>
                              </w:del>
                            </w:p>
                          </w:tc>
                          <w:tc>
                            <w:tcPr>
                              <w:tcW w:w="1161" w:type="dxa"/>
                              <w:tcBorders>
                                <w:top w:val="single" w:sz="4" w:space="0" w:color="auto"/>
                                <w:left w:val="nil"/>
                                <w:bottom w:val="single" w:sz="4" w:space="0" w:color="auto"/>
                                <w:right w:val="nil"/>
                              </w:tcBorders>
                              <w:vAlign w:val="center"/>
                            </w:tcPr>
                            <w:p w14:paraId="6DA5C25B" w14:textId="77777777" w:rsidR="00E00459" w:rsidRPr="000B6226" w:rsidDel="009F5812" w:rsidRDefault="00E00459" w:rsidP="000B6226">
                              <w:pPr>
                                <w:jc w:val="center"/>
                                <w:rPr>
                                  <w:del w:id="916" w:author="Link, Timothy (tlink@uidaho.edu)" w:date="2017-04-03T12:32:00Z"/>
                                </w:rPr>
                              </w:pPr>
                              <w:del w:id="917" w:author="Link, Timothy (tlink@uidaho.edu)" w:date="2017-04-03T12:32:00Z">
                                <w:r w:rsidRPr="000B6226" w:rsidDel="009F5812">
                                  <w:delText>Mid-century effective</w:delText>
                                </w:r>
                              </w:del>
                            </w:p>
                            <w:p w14:paraId="0B1E0E47" w14:textId="77777777" w:rsidR="00E00459" w:rsidRPr="000B6226" w:rsidDel="009F5812" w:rsidRDefault="00E00459" w:rsidP="000B6226">
                              <w:pPr>
                                <w:jc w:val="center"/>
                                <w:rPr>
                                  <w:del w:id="918" w:author="Link, Timothy (tlink@uidaho.edu)" w:date="2017-04-03T12:32:00Z"/>
                                </w:rPr>
                              </w:pPr>
                              <w:del w:id="919" w:author="Link, Timothy (tlink@uidaho.edu)" w:date="2017-04-03T12:32:00Z">
                                <w:r w:rsidRPr="000B6226" w:rsidDel="009F5812">
                                  <w:delText>precip (mm)</w:delText>
                                </w:r>
                              </w:del>
                            </w:p>
                          </w:tc>
                          <w:tc>
                            <w:tcPr>
                              <w:tcW w:w="1004" w:type="dxa"/>
                              <w:tcBorders>
                                <w:top w:val="single" w:sz="4" w:space="0" w:color="auto"/>
                                <w:left w:val="nil"/>
                                <w:bottom w:val="single" w:sz="4" w:space="0" w:color="auto"/>
                                <w:right w:val="nil"/>
                              </w:tcBorders>
                              <w:vAlign w:val="center"/>
                            </w:tcPr>
                            <w:p w14:paraId="1B167EF4" w14:textId="77777777" w:rsidR="00E00459" w:rsidRPr="000B6226" w:rsidDel="009F5812" w:rsidRDefault="00E00459" w:rsidP="000B6226">
                              <w:pPr>
                                <w:jc w:val="center"/>
                                <w:rPr>
                                  <w:del w:id="920" w:author="Link, Timothy (tlink@uidaho.edu)" w:date="2017-04-03T12:32:00Z"/>
                                </w:rPr>
                              </w:pPr>
                              <w:del w:id="921" w:author="Link, Timothy (tlink@uidaho.edu)" w:date="2017-04-03T12:32:00Z">
                                <w:r w:rsidRPr="000B6226" w:rsidDel="009F5812">
                                  <w:delText>Snow pack residence (days)</w:delText>
                                </w:r>
                              </w:del>
                            </w:p>
                          </w:tc>
                          <w:tc>
                            <w:tcPr>
                              <w:tcW w:w="1158" w:type="dxa"/>
                              <w:tcBorders>
                                <w:top w:val="single" w:sz="4" w:space="0" w:color="auto"/>
                                <w:left w:val="nil"/>
                                <w:bottom w:val="single" w:sz="4" w:space="0" w:color="auto"/>
                                <w:right w:val="nil"/>
                              </w:tcBorders>
                              <w:vAlign w:val="center"/>
                            </w:tcPr>
                            <w:p w14:paraId="49112338" w14:textId="77777777" w:rsidR="00E00459" w:rsidRPr="000B6226" w:rsidDel="009F5812" w:rsidRDefault="00E00459" w:rsidP="000B6226">
                              <w:pPr>
                                <w:jc w:val="center"/>
                                <w:rPr>
                                  <w:del w:id="922" w:author="Link, Timothy (tlink@uidaho.edu)" w:date="2017-04-03T12:32:00Z"/>
                                </w:rPr>
                              </w:pPr>
                              <w:del w:id="923" w:author="Link, Timothy (tlink@uidaho.edu)" w:date="2017-04-03T12:32:00Z">
                                <w:r w:rsidRPr="000B6226" w:rsidDel="009F5812">
                                  <w:delText>Growing season length</w:delText>
                                </w:r>
                              </w:del>
                            </w:p>
                            <w:p w14:paraId="3180E73F" w14:textId="77777777" w:rsidR="00E00459" w:rsidRPr="000B6226" w:rsidDel="009F5812" w:rsidRDefault="00E00459" w:rsidP="000B6226">
                              <w:pPr>
                                <w:jc w:val="center"/>
                                <w:rPr>
                                  <w:del w:id="924" w:author="Link, Timothy (tlink@uidaho.edu)" w:date="2017-04-03T12:32:00Z"/>
                                </w:rPr>
                              </w:pPr>
                              <w:del w:id="925" w:author="Link, Timothy (tlink@uidaho.edu)" w:date="2017-04-03T12:32:00Z">
                                <w:r w:rsidRPr="000B6226" w:rsidDel="009F5812">
                                  <w:delText>(days)</w:delText>
                                </w:r>
                              </w:del>
                            </w:p>
                          </w:tc>
                          <w:tc>
                            <w:tcPr>
                              <w:tcW w:w="1249" w:type="dxa"/>
                              <w:tcBorders>
                                <w:top w:val="single" w:sz="4" w:space="0" w:color="auto"/>
                                <w:left w:val="nil"/>
                                <w:bottom w:val="single" w:sz="4" w:space="0" w:color="auto"/>
                                <w:right w:val="nil"/>
                              </w:tcBorders>
                              <w:vAlign w:val="center"/>
                            </w:tcPr>
                            <w:p w14:paraId="393435CD" w14:textId="77777777" w:rsidR="00E00459" w:rsidRPr="000B6226" w:rsidDel="009F5812" w:rsidRDefault="00E00459" w:rsidP="000B6226">
                              <w:pPr>
                                <w:jc w:val="center"/>
                                <w:rPr>
                                  <w:del w:id="926" w:author="Link, Timothy (tlink@uidaho.edu)" w:date="2017-04-03T12:32:00Z"/>
                                </w:rPr>
                              </w:pPr>
                              <w:del w:id="927" w:author="Link, Timothy (tlink@uidaho.edu)" w:date="2017-04-03T12:32:00Z">
                                <w:r w:rsidRPr="000B6226" w:rsidDel="009F5812">
                                  <w:delText>NPP                      (g C m</w:delText>
                                </w:r>
                                <w:r w:rsidRPr="000B6226" w:rsidDel="009F5812">
                                  <w:rPr>
                                    <w:vertAlign w:val="superscript"/>
                                  </w:rPr>
                                  <w:delText>-2</w:delText>
                                </w:r>
                                <w:r w:rsidRPr="000B6226" w:rsidDel="009F5812">
                                  <w:delText xml:space="preserve"> yr</w:delText>
                                </w:r>
                                <w:r w:rsidRPr="000B6226" w:rsidDel="009F5812">
                                  <w:rPr>
                                    <w:vertAlign w:val="superscript"/>
                                  </w:rPr>
                                  <w:delText>-1</w:delText>
                                </w:r>
                                <w:r w:rsidRPr="000B6226" w:rsidDel="009F5812">
                                  <w:delText>)</w:delText>
                                </w:r>
                                <w:r w:rsidRPr="000B6226" w:rsidDel="009F5812">
                                  <w:br/>
                                  <w:delText>(% change)</w:delText>
                                </w:r>
                              </w:del>
                            </w:p>
                          </w:tc>
                        </w:tr>
                        <w:tr w:rsidR="00E00459" w:rsidRPr="000B6226" w:rsidDel="009F5812" w14:paraId="60C4FB49" w14:textId="77777777" w:rsidTr="000B6226">
                          <w:trPr>
                            <w:trHeight w:val="611"/>
                            <w:del w:id="928" w:author="Link, Timothy (tlink@uidaho.edu)" w:date="2017-04-03T12:32:00Z"/>
                          </w:trPr>
                          <w:tc>
                            <w:tcPr>
                              <w:tcW w:w="1429" w:type="dxa"/>
                              <w:tcBorders>
                                <w:top w:val="single" w:sz="4" w:space="0" w:color="auto"/>
                                <w:left w:val="nil"/>
                                <w:bottom w:val="nil"/>
                                <w:right w:val="nil"/>
                              </w:tcBorders>
                            </w:tcPr>
                            <w:p w14:paraId="718977CD" w14:textId="77777777" w:rsidR="00E00459" w:rsidRPr="000B6226" w:rsidDel="009F5812" w:rsidRDefault="00E00459" w:rsidP="000B6226">
                              <w:pPr>
                                <w:rPr>
                                  <w:del w:id="929" w:author="Link, Timothy (tlink@uidaho.edu)" w:date="2017-04-03T12:32:00Z"/>
                                </w:rPr>
                              </w:pPr>
                              <w:del w:id="930" w:author="Link, Timothy (tlink@uidaho.edu)" w:date="2017-04-03T12:32:00Z">
                                <w:r w:rsidRPr="000B6226" w:rsidDel="009F5812">
                                  <w:delText>Sheep Creek (SC)</w:delText>
                                </w:r>
                              </w:del>
                            </w:p>
                          </w:tc>
                          <w:tc>
                            <w:tcPr>
                              <w:tcW w:w="1040" w:type="dxa"/>
                              <w:tcBorders>
                                <w:top w:val="single" w:sz="4" w:space="0" w:color="auto"/>
                                <w:left w:val="nil"/>
                                <w:bottom w:val="nil"/>
                                <w:right w:val="nil"/>
                              </w:tcBorders>
                            </w:tcPr>
                            <w:p w14:paraId="41C5E870" w14:textId="77777777" w:rsidR="00E00459" w:rsidRPr="000B6226" w:rsidDel="009F5812" w:rsidRDefault="00E00459" w:rsidP="000B6226">
                              <w:pPr>
                                <w:jc w:val="center"/>
                                <w:rPr>
                                  <w:del w:id="931" w:author="Link, Timothy (tlink@uidaho.edu)" w:date="2017-04-03T12:32:00Z"/>
                                </w:rPr>
                              </w:pPr>
                              <w:del w:id="932" w:author="Link, Timothy (tlink@uidaho.edu)" w:date="2017-04-03T12:32:00Z">
                                <w:r w:rsidRPr="000B6226" w:rsidDel="009F5812">
                                  <w:delText>446 (130)</w:delText>
                                </w:r>
                              </w:del>
                            </w:p>
                          </w:tc>
                          <w:tc>
                            <w:tcPr>
                              <w:tcW w:w="999" w:type="dxa"/>
                              <w:tcBorders>
                                <w:top w:val="single" w:sz="4" w:space="0" w:color="auto"/>
                                <w:left w:val="nil"/>
                                <w:bottom w:val="nil"/>
                                <w:right w:val="nil"/>
                              </w:tcBorders>
                            </w:tcPr>
                            <w:p w14:paraId="6072D8FE" w14:textId="77777777" w:rsidR="00E00459" w:rsidRPr="000B6226" w:rsidDel="009F5812" w:rsidRDefault="00E00459" w:rsidP="000B6226">
                              <w:pPr>
                                <w:jc w:val="center"/>
                                <w:rPr>
                                  <w:del w:id="933" w:author="Link, Timothy (tlink@uidaho.edu)" w:date="2017-04-03T12:32:00Z"/>
                                </w:rPr>
                              </w:pPr>
                              <w:del w:id="934" w:author="Link, Timothy (tlink@uidaho.edu)" w:date="2017-04-03T12:32:00Z">
                                <w:r w:rsidRPr="000B6226" w:rsidDel="009F5812">
                                  <w:delText>3.98</w:delText>
                                </w:r>
                              </w:del>
                            </w:p>
                          </w:tc>
                          <w:tc>
                            <w:tcPr>
                              <w:tcW w:w="1140" w:type="dxa"/>
                              <w:tcBorders>
                                <w:top w:val="single" w:sz="4" w:space="0" w:color="auto"/>
                                <w:left w:val="nil"/>
                                <w:bottom w:val="nil"/>
                                <w:right w:val="nil"/>
                              </w:tcBorders>
                            </w:tcPr>
                            <w:p w14:paraId="30FB6CFA" w14:textId="77777777" w:rsidR="00E00459" w:rsidRPr="000B6226" w:rsidDel="009F5812" w:rsidRDefault="00E00459" w:rsidP="000B6226">
                              <w:pPr>
                                <w:jc w:val="center"/>
                                <w:rPr>
                                  <w:del w:id="935" w:author="Link, Timothy (tlink@uidaho.edu)" w:date="2017-04-03T12:32:00Z"/>
                                </w:rPr>
                              </w:pPr>
                              <w:del w:id="936" w:author="Link, Timothy (tlink@uidaho.edu)" w:date="2017-04-03T12:32:00Z">
                                <w:r w:rsidRPr="000B6226" w:rsidDel="009F5812">
                                  <w:delText>1030 (412)</w:delText>
                                </w:r>
                              </w:del>
                            </w:p>
                          </w:tc>
                          <w:tc>
                            <w:tcPr>
                              <w:tcW w:w="1161" w:type="dxa"/>
                              <w:tcBorders>
                                <w:top w:val="single" w:sz="4" w:space="0" w:color="auto"/>
                                <w:left w:val="nil"/>
                                <w:bottom w:val="nil"/>
                                <w:right w:val="nil"/>
                              </w:tcBorders>
                            </w:tcPr>
                            <w:p w14:paraId="38909175" w14:textId="77777777" w:rsidR="00E00459" w:rsidRPr="000B6226" w:rsidDel="009F5812" w:rsidRDefault="00E00459" w:rsidP="000B6226">
                              <w:pPr>
                                <w:jc w:val="center"/>
                                <w:rPr>
                                  <w:del w:id="937" w:author="Link, Timothy (tlink@uidaho.edu)" w:date="2017-04-03T12:32:00Z"/>
                                </w:rPr>
                              </w:pPr>
                              <w:del w:id="938" w:author="Link, Timothy (tlink@uidaho.edu)" w:date="2017-04-03T12:32:00Z">
                                <w:r w:rsidRPr="000B6226" w:rsidDel="009F5812">
                                  <w:delText>757 (321)</w:delText>
                                </w:r>
                              </w:del>
                            </w:p>
                          </w:tc>
                          <w:tc>
                            <w:tcPr>
                              <w:tcW w:w="1004" w:type="dxa"/>
                              <w:tcBorders>
                                <w:top w:val="single" w:sz="4" w:space="0" w:color="auto"/>
                                <w:left w:val="nil"/>
                                <w:bottom w:val="nil"/>
                                <w:right w:val="nil"/>
                              </w:tcBorders>
                            </w:tcPr>
                            <w:p w14:paraId="1D28F8CB" w14:textId="77777777" w:rsidR="00E00459" w:rsidRPr="000B6226" w:rsidDel="009F5812" w:rsidRDefault="00E00459" w:rsidP="000B6226">
                              <w:pPr>
                                <w:jc w:val="center"/>
                                <w:rPr>
                                  <w:del w:id="939" w:author="Link, Timothy (tlink@uidaho.edu)" w:date="2017-04-03T12:32:00Z"/>
                                </w:rPr>
                              </w:pPr>
                              <w:del w:id="940" w:author="Link, Timothy (tlink@uidaho.edu)" w:date="2017-04-03T12:32:00Z">
                                <w:r w:rsidRPr="000B6226" w:rsidDel="009F5812">
                                  <w:delText>-73 (20)</w:delText>
                                </w:r>
                              </w:del>
                            </w:p>
                          </w:tc>
                          <w:tc>
                            <w:tcPr>
                              <w:tcW w:w="1158" w:type="dxa"/>
                              <w:tcBorders>
                                <w:top w:val="single" w:sz="4" w:space="0" w:color="auto"/>
                                <w:left w:val="nil"/>
                                <w:bottom w:val="nil"/>
                                <w:right w:val="nil"/>
                              </w:tcBorders>
                            </w:tcPr>
                            <w:p w14:paraId="47DD3B91" w14:textId="77777777" w:rsidR="00E00459" w:rsidRPr="000B6226" w:rsidDel="009F5812" w:rsidRDefault="00E00459" w:rsidP="000B6226">
                              <w:pPr>
                                <w:jc w:val="center"/>
                                <w:rPr>
                                  <w:del w:id="941" w:author="Link, Timothy (tlink@uidaho.edu)" w:date="2017-04-03T12:32:00Z"/>
                                </w:rPr>
                              </w:pPr>
                              <w:del w:id="942" w:author="Link, Timothy (tlink@uidaho.edu)" w:date="2017-04-03T12:32:00Z">
                                <w:r w:rsidRPr="000B6226" w:rsidDel="009F5812">
                                  <w:delText>+13 (6)</w:delText>
                                </w:r>
                              </w:del>
                            </w:p>
                          </w:tc>
                          <w:tc>
                            <w:tcPr>
                              <w:tcW w:w="1249" w:type="dxa"/>
                              <w:tcBorders>
                                <w:top w:val="single" w:sz="4" w:space="0" w:color="auto"/>
                                <w:left w:val="nil"/>
                                <w:bottom w:val="nil"/>
                                <w:right w:val="nil"/>
                              </w:tcBorders>
                            </w:tcPr>
                            <w:p w14:paraId="0D430FE2" w14:textId="77777777" w:rsidR="00E00459" w:rsidRPr="000B6226" w:rsidDel="009F5812" w:rsidRDefault="00E00459" w:rsidP="000B6226">
                              <w:pPr>
                                <w:jc w:val="center"/>
                                <w:rPr>
                                  <w:del w:id="943" w:author="Link, Timothy (tlink@uidaho.edu)" w:date="2017-04-03T12:32:00Z"/>
                                </w:rPr>
                              </w:pPr>
                              <w:del w:id="944" w:author="Link, Timothy (tlink@uidaho.edu)" w:date="2017-04-03T12:32:00Z">
                                <w:r w:rsidRPr="000B6226" w:rsidDel="009F5812">
                                  <w:delText>-15.3</w:delText>
                                </w:r>
                              </w:del>
                            </w:p>
                          </w:tc>
                        </w:tr>
                        <w:tr w:rsidR="00E00459" w:rsidRPr="000B6226" w:rsidDel="009F5812" w14:paraId="1E4F765A" w14:textId="77777777" w:rsidTr="000B6226">
                          <w:trPr>
                            <w:trHeight w:val="594"/>
                            <w:del w:id="945" w:author="Link, Timothy (tlink@uidaho.edu)" w:date="2017-04-03T12:32:00Z"/>
                          </w:trPr>
                          <w:tc>
                            <w:tcPr>
                              <w:tcW w:w="1429" w:type="dxa"/>
                              <w:tcBorders>
                                <w:top w:val="nil"/>
                                <w:left w:val="nil"/>
                                <w:bottom w:val="nil"/>
                                <w:right w:val="nil"/>
                              </w:tcBorders>
                            </w:tcPr>
                            <w:p w14:paraId="7FE90378" w14:textId="77777777" w:rsidR="00E00459" w:rsidRPr="000B6226" w:rsidDel="009F5812" w:rsidRDefault="00E00459" w:rsidP="000B6226">
                              <w:pPr>
                                <w:rPr>
                                  <w:del w:id="946" w:author="Link, Timothy (tlink@uidaho.edu)" w:date="2017-04-03T12:32:00Z"/>
                                </w:rPr>
                              </w:pPr>
                              <w:del w:id="947" w:author="Link, Timothy (tlink@uidaho.edu)" w:date="2017-04-03T12:32:00Z">
                                <w:r w:rsidRPr="000B6226" w:rsidDel="009F5812">
                                  <w:delText>Reynolds Mountain East (RME)</w:delText>
                                </w:r>
                              </w:del>
                            </w:p>
                          </w:tc>
                          <w:tc>
                            <w:tcPr>
                              <w:tcW w:w="1040" w:type="dxa"/>
                              <w:tcBorders>
                                <w:top w:val="nil"/>
                                <w:left w:val="nil"/>
                                <w:bottom w:val="nil"/>
                                <w:right w:val="nil"/>
                              </w:tcBorders>
                            </w:tcPr>
                            <w:p w14:paraId="29371EA3" w14:textId="77777777" w:rsidR="00E00459" w:rsidRPr="000B6226" w:rsidDel="009F5812" w:rsidRDefault="00E00459" w:rsidP="000B6226">
                              <w:pPr>
                                <w:jc w:val="center"/>
                                <w:rPr>
                                  <w:del w:id="948" w:author="Link, Timothy (tlink@uidaho.edu)" w:date="2017-04-03T12:32:00Z"/>
                                </w:rPr>
                              </w:pPr>
                              <w:del w:id="949" w:author="Link, Timothy (tlink@uidaho.edu)" w:date="2017-04-03T12:32:00Z">
                                <w:r w:rsidRPr="000B6226" w:rsidDel="009F5812">
                                  <w:delText>962 (188)</w:delText>
                                </w:r>
                              </w:del>
                            </w:p>
                          </w:tc>
                          <w:tc>
                            <w:tcPr>
                              <w:tcW w:w="999" w:type="dxa"/>
                              <w:tcBorders>
                                <w:top w:val="nil"/>
                                <w:left w:val="nil"/>
                                <w:bottom w:val="nil"/>
                                <w:right w:val="nil"/>
                              </w:tcBorders>
                            </w:tcPr>
                            <w:p w14:paraId="429F196C" w14:textId="77777777" w:rsidR="00E00459" w:rsidRPr="000B6226" w:rsidDel="009F5812" w:rsidRDefault="00E00459" w:rsidP="000B6226">
                              <w:pPr>
                                <w:jc w:val="center"/>
                                <w:rPr>
                                  <w:del w:id="950" w:author="Link, Timothy (tlink@uidaho.edu)" w:date="2017-04-03T12:32:00Z"/>
                                </w:rPr>
                              </w:pPr>
                              <w:del w:id="951" w:author="Link, Timothy (tlink@uidaho.edu)" w:date="2017-04-03T12:32:00Z">
                                <w:r w:rsidRPr="000B6226" w:rsidDel="009F5812">
                                  <w:delText>1.45</w:delText>
                                </w:r>
                              </w:del>
                            </w:p>
                          </w:tc>
                          <w:tc>
                            <w:tcPr>
                              <w:tcW w:w="1140" w:type="dxa"/>
                              <w:tcBorders>
                                <w:top w:val="nil"/>
                                <w:left w:val="nil"/>
                                <w:bottom w:val="nil"/>
                                <w:right w:val="nil"/>
                              </w:tcBorders>
                            </w:tcPr>
                            <w:p w14:paraId="6C9F25A4" w14:textId="77777777" w:rsidR="00E00459" w:rsidRPr="000B6226" w:rsidDel="009F5812" w:rsidRDefault="00E00459" w:rsidP="000B6226">
                              <w:pPr>
                                <w:jc w:val="center"/>
                                <w:rPr>
                                  <w:del w:id="952" w:author="Link, Timothy (tlink@uidaho.edu)" w:date="2017-04-03T12:32:00Z"/>
                                </w:rPr>
                              </w:pPr>
                              <w:del w:id="953" w:author="Link, Timothy (tlink@uidaho.edu)" w:date="2017-04-03T12:32:00Z">
                                <w:r w:rsidRPr="000B6226" w:rsidDel="009F5812">
                                  <w:delText>1180 (242)</w:delText>
                                </w:r>
                              </w:del>
                            </w:p>
                          </w:tc>
                          <w:tc>
                            <w:tcPr>
                              <w:tcW w:w="1161" w:type="dxa"/>
                              <w:tcBorders>
                                <w:top w:val="nil"/>
                                <w:left w:val="nil"/>
                                <w:bottom w:val="nil"/>
                                <w:right w:val="nil"/>
                              </w:tcBorders>
                            </w:tcPr>
                            <w:p w14:paraId="3073E383" w14:textId="77777777" w:rsidR="00E00459" w:rsidRPr="000B6226" w:rsidDel="009F5812" w:rsidRDefault="00E00459" w:rsidP="000B6226">
                              <w:pPr>
                                <w:jc w:val="center"/>
                                <w:rPr>
                                  <w:del w:id="954" w:author="Link, Timothy (tlink@uidaho.edu)" w:date="2017-04-03T12:32:00Z"/>
                                </w:rPr>
                              </w:pPr>
                              <w:del w:id="955" w:author="Link, Timothy (tlink@uidaho.edu)" w:date="2017-04-03T12:32:00Z">
                                <w:r w:rsidRPr="000B6226" w:rsidDel="009F5812">
                                  <w:delText>1109 (227)</w:delText>
                                </w:r>
                              </w:del>
                            </w:p>
                          </w:tc>
                          <w:tc>
                            <w:tcPr>
                              <w:tcW w:w="1004" w:type="dxa"/>
                              <w:tcBorders>
                                <w:top w:val="nil"/>
                                <w:left w:val="nil"/>
                                <w:bottom w:val="nil"/>
                                <w:right w:val="nil"/>
                              </w:tcBorders>
                            </w:tcPr>
                            <w:p w14:paraId="68EBF7D2" w14:textId="77777777" w:rsidR="00E00459" w:rsidRPr="000B6226" w:rsidDel="009F5812" w:rsidRDefault="00E00459" w:rsidP="000B6226">
                              <w:pPr>
                                <w:jc w:val="center"/>
                                <w:rPr>
                                  <w:del w:id="956" w:author="Link, Timothy (tlink@uidaho.edu)" w:date="2017-04-03T12:32:00Z"/>
                                </w:rPr>
                              </w:pPr>
                              <w:del w:id="957" w:author="Link, Timothy (tlink@uidaho.edu)" w:date="2017-04-03T12:32:00Z">
                                <w:r w:rsidRPr="000B6226" w:rsidDel="009F5812">
                                  <w:delText>-63 (20)</w:delText>
                                </w:r>
                              </w:del>
                            </w:p>
                          </w:tc>
                          <w:tc>
                            <w:tcPr>
                              <w:tcW w:w="1158" w:type="dxa"/>
                              <w:tcBorders>
                                <w:top w:val="nil"/>
                                <w:left w:val="nil"/>
                                <w:bottom w:val="nil"/>
                                <w:right w:val="nil"/>
                              </w:tcBorders>
                            </w:tcPr>
                            <w:p w14:paraId="3F8F2E52" w14:textId="77777777" w:rsidR="00E00459" w:rsidRPr="000B6226" w:rsidDel="009F5812" w:rsidRDefault="00E00459" w:rsidP="000B6226">
                              <w:pPr>
                                <w:jc w:val="center"/>
                                <w:rPr>
                                  <w:del w:id="958" w:author="Link, Timothy (tlink@uidaho.edu)" w:date="2017-04-03T12:32:00Z"/>
                                </w:rPr>
                              </w:pPr>
                              <w:del w:id="959" w:author="Link, Timothy (tlink@uidaho.edu)" w:date="2017-04-03T12:32:00Z">
                                <w:r w:rsidRPr="000B6226" w:rsidDel="009F5812">
                                  <w:delText>+14 (8)</w:delText>
                                </w:r>
                              </w:del>
                            </w:p>
                          </w:tc>
                          <w:tc>
                            <w:tcPr>
                              <w:tcW w:w="1249" w:type="dxa"/>
                              <w:tcBorders>
                                <w:top w:val="nil"/>
                                <w:left w:val="nil"/>
                                <w:bottom w:val="nil"/>
                                <w:right w:val="nil"/>
                              </w:tcBorders>
                            </w:tcPr>
                            <w:p w14:paraId="72F0E35E" w14:textId="77777777" w:rsidR="00E00459" w:rsidRPr="000B6226" w:rsidDel="009F5812" w:rsidRDefault="00E00459" w:rsidP="000B6226">
                              <w:pPr>
                                <w:jc w:val="center"/>
                                <w:rPr>
                                  <w:del w:id="960" w:author="Link, Timothy (tlink@uidaho.edu)" w:date="2017-04-03T12:32:00Z"/>
                                </w:rPr>
                              </w:pPr>
                              <w:del w:id="961" w:author="Link, Timothy (tlink@uidaho.edu)" w:date="2017-04-03T12:32:00Z">
                                <w:r w:rsidRPr="000B6226" w:rsidDel="009F5812">
                                  <w:delText>+4.5</w:delText>
                                </w:r>
                              </w:del>
                            </w:p>
                          </w:tc>
                        </w:tr>
                        <w:tr w:rsidR="00E00459" w:rsidRPr="000B6226" w:rsidDel="009F5812" w14:paraId="3338679A" w14:textId="77777777" w:rsidTr="000B6226">
                          <w:trPr>
                            <w:trHeight w:val="522"/>
                            <w:del w:id="962" w:author="Link, Timothy (tlink@uidaho.edu)" w:date="2017-04-03T12:32:00Z"/>
                          </w:trPr>
                          <w:tc>
                            <w:tcPr>
                              <w:tcW w:w="1429" w:type="dxa"/>
                              <w:tcBorders>
                                <w:top w:val="nil"/>
                                <w:left w:val="nil"/>
                                <w:bottom w:val="single" w:sz="4" w:space="0" w:color="auto"/>
                                <w:right w:val="nil"/>
                              </w:tcBorders>
                            </w:tcPr>
                            <w:p w14:paraId="697C0F11" w14:textId="77777777" w:rsidR="00E00459" w:rsidRPr="000B6226" w:rsidDel="009F5812" w:rsidRDefault="00E00459" w:rsidP="000B6226">
                              <w:pPr>
                                <w:rPr>
                                  <w:del w:id="963" w:author="Link, Timothy (tlink@uidaho.edu)" w:date="2017-04-03T12:32:00Z"/>
                                </w:rPr>
                              </w:pPr>
                              <w:del w:id="964" w:author="Link, Timothy (tlink@uidaho.edu)" w:date="2017-04-03T12:32:00Z">
                                <w:r w:rsidRPr="000B6226" w:rsidDel="009F5812">
                                  <w:delText>Johnston Draw (JDW)</w:delText>
                                </w:r>
                              </w:del>
                            </w:p>
                          </w:tc>
                          <w:tc>
                            <w:tcPr>
                              <w:tcW w:w="1040" w:type="dxa"/>
                              <w:tcBorders>
                                <w:top w:val="nil"/>
                                <w:left w:val="nil"/>
                                <w:bottom w:val="single" w:sz="4" w:space="0" w:color="auto"/>
                                <w:right w:val="nil"/>
                              </w:tcBorders>
                            </w:tcPr>
                            <w:p w14:paraId="575AFE1A" w14:textId="77777777" w:rsidR="00E00459" w:rsidRPr="000B6226" w:rsidDel="009F5812" w:rsidRDefault="00E00459" w:rsidP="000B6226">
                              <w:pPr>
                                <w:jc w:val="center"/>
                                <w:rPr>
                                  <w:del w:id="965" w:author="Link, Timothy (tlink@uidaho.edu)" w:date="2017-04-03T12:32:00Z"/>
                                </w:rPr>
                              </w:pPr>
                              <w:del w:id="966" w:author="Link, Timothy (tlink@uidaho.edu)" w:date="2017-04-03T12:32:00Z">
                                <w:r w:rsidRPr="000B6226" w:rsidDel="009F5812">
                                  <w:delText>685 (99)</w:delText>
                                </w:r>
                              </w:del>
                            </w:p>
                          </w:tc>
                          <w:tc>
                            <w:tcPr>
                              <w:tcW w:w="999" w:type="dxa"/>
                              <w:tcBorders>
                                <w:top w:val="nil"/>
                                <w:left w:val="nil"/>
                                <w:bottom w:val="single" w:sz="4" w:space="0" w:color="auto"/>
                                <w:right w:val="nil"/>
                              </w:tcBorders>
                            </w:tcPr>
                            <w:p w14:paraId="58D3201C" w14:textId="77777777" w:rsidR="00E00459" w:rsidRPr="000B6226" w:rsidDel="009F5812" w:rsidRDefault="00E00459" w:rsidP="000B6226">
                              <w:pPr>
                                <w:jc w:val="center"/>
                                <w:rPr>
                                  <w:del w:id="967" w:author="Link, Timothy (tlink@uidaho.edu)" w:date="2017-04-03T12:32:00Z"/>
                                </w:rPr>
                              </w:pPr>
                              <w:del w:id="968" w:author="Link, Timothy (tlink@uidaho.edu)" w:date="2017-04-03T12:32:00Z">
                                <w:r w:rsidRPr="000B6226" w:rsidDel="009F5812">
                                  <w:delText>2.17</w:delText>
                                </w:r>
                              </w:del>
                            </w:p>
                          </w:tc>
                          <w:tc>
                            <w:tcPr>
                              <w:tcW w:w="1140" w:type="dxa"/>
                              <w:tcBorders>
                                <w:top w:val="nil"/>
                                <w:left w:val="nil"/>
                                <w:bottom w:val="single" w:sz="4" w:space="0" w:color="auto"/>
                                <w:right w:val="nil"/>
                              </w:tcBorders>
                            </w:tcPr>
                            <w:p w14:paraId="3683A4E5" w14:textId="77777777" w:rsidR="00E00459" w:rsidRPr="000B6226" w:rsidDel="009F5812" w:rsidRDefault="00E00459" w:rsidP="000B6226">
                              <w:pPr>
                                <w:jc w:val="center"/>
                                <w:rPr>
                                  <w:del w:id="969" w:author="Link, Timothy (tlink@uidaho.edu)" w:date="2017-04-03T12:32:00Z"/>
                                </w:rPr>
                              </w:pPr>
                              <w:del w:id="970" w:author="Link, Timothy (tlink@uidaho.edu)" w:date="2017-04-03T12:32:00Z">
                                <w:r w:rsidRPr="000B6226" w:rsidDel="009F5812">
                                  <w:delText>944 (134)</w:delText>
                                </w:r>
                              </w:del>
                            </w:p>
                          </w:tc>
                          <w:tc>
                            <w:tcPr>
                              <w:tcW w:w="1161" w:type="dxa"/>
                              <w:tcBorders>
                                <w:top w:val="nil"/>
                                <w:left w:val="nil"/>
                                <w:bottom w:val="single" w:sz="4" w:space="0" w:color="auto"/>
                                <w:right w:val="nil"/>
                              </w:tcBorders>
                            </w:tcPr>
                            <w:p w14:paraId="7359AD0B" w14:textId="77777777" w:rsidR="00E00459" w:rsidRPr="000B6226" w:rsidDel="009F5812" w:rsidRDefault="00E00459" w:rsidP="000B6226">
                              <w:pPr>
                                <w:jc w:val="center"/>
                                <w:rPr>
                                  <w:del w:id="971" w:author="Link, Timothy (tlink@uidaho.edu)" w:date="2017-04-03T12:32:00Z"/>
                                </w:rPr>
                              </w:pPr>
                              <w:del w:id="972" w:author="Link, Timothy (tlink@uidaho.edu)" w:date="2017-04-03T12:32:00Z">
                                <w:r w:rsidRPr="000B6226" w:rsidDel="009F5812">
                                  <w:delText>810 (99)</w:delText>
                                </w:r>
                              </w:del>
                            </w:p>
                          </w:tc>
                          <w:tc>
                            <w:tcPr>
                              <w:tcW w:w="1004" w:type="dxa"/>
                              <w:tcBorders>
                                <w:top w:val="nil"/>
                                <w:left w:val="nil"/>
                                <w:bottom w:val="single" w:sz="4" w:space="0" w:color="auto"/>
                                <w:right w:val="nil"/>
                              </w:tcBorders>
                            </w:tcPr>
                            <w:p w14:paraId="5250869E" w14:textId="77777777" w:rsidR="00E00459" w:rsidRPr="000B6226" w:rsidDel="009F5812" w:rsidRDefault="00E00459" w:rsidP="000B6226">
                              <w:pPr>
                                <w:jc w:val="center"/>
                                <w:rPr>
                                  <w:del w:id="973" w:author="Link, Timothy (tlink@uidaho.edu)" w:date="2017-04-03T12:32:00Z"/>
                                </w:rPr>
                              </w:pPr>
                              <w:del w:id="974" w:author="Link, Timothy (tlink@uidaho.edu)" w:date="2017-04-03T12:32:00Z">
                                <w:r w:rsidRPr="000B6226" w:rsidDel="009F5812">
                                  <w:delText>-80 (22)</w:delText>
                                </w:r>
                              </w:del>
                            </w:p>
                          </w:tc>
                          <w:tc>
                            <w:tcPr>
                              <w:tcW w:w="1158" w:type="dxa"/>
                              <w:tcBorders>
                                <w:top w:val="nil"/>
                                <w:left w:val="nil"/>
                                <w:bottom w:val="single" w:sz="4" w:space="0" w:color="auto"/>
                                <w:right w:val="nil"/>
                              </w:tcBorders>
                            </w:tcPr>
                            <w:p w14:paraId="76492C8B" w14:textId="77777777" w:rsidR="00E00459" w:rsidRPr="000B6226" w:rsidDel="009F5812" w:rsidRDefault="00E00459" w:rsidP="000B6226">
                              <w:pPr>
                                <w:jc w:val="center"/>
                                <w:rPr>
                                  <w:del w:id="975" w:author="Link, Timothy (tlink@uidaho.edu)" w:date="2017-04-03T12:32:00Z"/>
                                </w:rPr>
                              </w:pPr>
                              <w:del w:id="976" w:author="Link, Timothy (tlink@uidaho.edu)" w:date="2017-04-03T12:32:00Z">
                                <w:r w:rsidRPr="000B6226" w:rsidDel="009F5812">
                                  <w:delText>+15 (6)</w:delText>
                                </w:r>
                              </w:del>
                            </w:p>
                          </w:tc>
                          <w:tc>
                            <w:tcPr>
                              <w:tcW w:w="1249" w:type="dxa"/>
                              <w:tcBorders>
                                <w:top w:val="nil"/>
                                <w:left w:val="nil"/>
                                <w:bottom w:val="single" w:sz="4" w:space="0" w:color="auto"/>
                                <w:right w:val="nil"/>
                              </w:tcBorders>
                            </w:tcPr>
                            <w:p w14:paraId="703EC5D5" w14:textId="77777777" w:rsidR="00E00459" w:rsidRPr="000B6226" w:rsidDel="009F5812" w:rsidRDefault="00E00459" w:rsidP="000B6226">
                              <w:pPr>
                                <w:jc w:val="center"/>
                                <w:rPr>
                                  <w:del w:id="977" w:author="Link, Timothy (tlink@uidaho.edu)" w:date="2017-04-03T12:32:00Z"/>
                                </w:rPr>
                              </w:pPr>
                              <w:del w:id="978" w:author="Link, Timothy (tlink@uidaho.edu)" w:date="2017-04-03T12:32:00Z">
                                <w:r w:rsidRPr="000B6226" w:rsidDel="009F5812">
                                  <w:delText>-11.9</w:delText>
                                </w:r>
                              </w:del>
                            </w:p>
                          </w:tc>
                        </w:tr>
                      </w:tbl>
                      <w:tbl>
                        <w:tblPr>
                          <w:tblW w:w="9719" w:type="dxa"/>
                          <w:tblLook w:val="04A0" w:firstRow="1" w:lastRow="0" w:firstColumn="1" w:lastColumn="0" w:noHBand="0" w:noVBand="1"/>
                        </w:tblPr>
                        <w:tblGrid>
                          <w:gridCol w:w="3058"/>
                          <w:gridCol w:w="2070"/>
                          <w:gridCol w:w="4591"/>
                        </w:tblGrid>
                        <w:tr w:rsidR="00E00459" w:rsidRPr="002D698C" w14:paraId="00526D5A" w14:textId="77777777" w:rsidTr="008C4028">
                          <w:trPr>
                            <w:trHeight w:val="276"/>
                            <w:ins w:id="979" w:author="Link, Timothy (tlink@uidaho.edu)" w:date="2017-04-03T12:32:00Z"/>
                          </w:trPr>
                          <w:tc>
                            <w:tcPr>
                              <w:tcW w:w="9719" w:type="dxa"/>
                              <w:gridSpan w:val="3"/>
                              <w:tcBorders>
                                <w:left w:val="nil"/>
                                <w:bottom w:val="single" w:sz="4" w:space="0" w:color="auto"/>
                                <w:right w:val="nil"/>
                              </w:tcBorders>
                              <w:shd w:val="clear" w:color="auto" w:fill="auto"/>
                              <w:noWrap/>
                              <w:vAlign w:val="bottom"/>
                            </w:tcPr>
                            <w:p w14:paraId="15EB5617" w14:textId="77777777" w:rsidR="00E00459" w:rsidRPr="002D698C" w:rsidRDefault="00E00459" w:rsidP="009F5812">
                              <w:pPr>
                                <w:spacing w:after="0" w:line="240" w:lineRule="auto"/>
                                <w:rPr>
                                  <w:ins w:id="980" w:author="Link, Timothy (tlink@uidaho.edu)" w:date="2017-04-03T12:32:00Z"/>
                                  <w:rFonts w:ascii="Calibri" w:eastAsia="Times New Roman" w:hAnsi="Calibri" w:cs="Times New Roman"/>
                                  <w:b/>
                                  <w:bCs/>
                                  <w:color w:val="000000"/>
                                </w:rPr>
                              </w:pPr>
                              <w:ins w:id="981" w:author="Link, Timothy (tlink@uidaho.edu)" w:date="2017-04-03T12:32:00Z">
                                <w:r w:rsidRPr="009F5812">
                                  <w:rPr>
                                    <w:rFonts w:ascii="Calibri" w:eastAsia="Times New Roman" w:hAnsi="Calibri" w:cs="Times New Roman"/>
                                    <w:bCs/>
                                    <w:color w:val="000000"/>
                                    <w:rPrChange w:id="982" w:author="Link, Timothy (tlink@uidaho.edu)" w:date="2017-04-03T12:32:00Z">
                                      <w:rPr>
                                        <w:rFonts w:ascii="Calibri" w:eastAsia="Times New Roman" w:hAnsi="Calibri" w:cs="Times New Roman"/>
                                        <w:b/>
                                        <w:bCs/>
                                        <w:color w:val="000000"/>
                                      </w:rPr>
                                    </w:rPrChange>
                                  </w:rPr>
                                  <w:t>Table 9.1</w:t>
                                </w:r>
                                <w:r>
                                  <w:rPr>
                                    <w:rFonts w:ascii="Calibri" w:eastAsia="Times New Roman" w:hAnsi="Calibri" w:cs="Times New Roman"/>
                                    <w:b/>
                                    <w:bCs/>
                                    <w:color w:val="000000"/>
                                  </w:rPr>
                                  <w:t xml:space="preserve">: </w:t>
                                </w:r>
                                <w:r w:rsidRPr="002D698C">
                                  <w:rPr>
                                    <w:rFonts w:ascii="Calibri" w:eastAsia="ヒラギノ角ゴ Pro W3" w:hAnsi="Calibri"/>
                                    <w:color w:val="000000"/>
                                  </w:rPr>
                                  <w:t xml:space="preserve"> Primary collaborators</w:t>
                                </w:r>
                                <w:r>
                                  <w:rPr>
                                    <w:rFonts w:ascii="Calibri" w:eastAsia="ヒラギノ角ゴ Pro W3" w:hAnsi="Calibri"/>
                                    <w:color w:val="000000"/>
                                  </w:rPr>
                                  <w:t>, location, and</w:t>
                                </w:r>
                                <w:r w:rsidRPr="002D698C">
                                  <w:rPr>
                                    <w:rFonts w:ascii="Calibri" w:eastAsia="ヒラギノ角ゴ Pro W3" w:hAnsi="Calibri"/>
                                    <w:color w:val="000000"/>
                                  </w:rPr>
                                  <w:t xml:space="preserve"> </w:t>
                                </w:r>
                                <w:r>
                                  <w:rPr>
                                    <w:rFonts w:ascii="Calibri" w:eastAsia="ヒラギノ角ゴ Pro W3" w:hAnsi="Calibri"/>
                                    <w:color w:val="000000"/>
                                  </w:rPr>
                                  <w:t>agency/affiliation</w:t>
                                </w:r>
                              </w:ins>
                            </w:p>
                          </w:tc>
                        </w:tr>
                        <w:tr w:rsidR="00E00459" w:rsidRPr="002D698C" w14:paraId="32D541A0" w14:textId="77777777" w:rsidTr="008C4028">
                          <w:trPr>
                            <w:trHeight w:val="251"/>
                            <w:ins w:id="983" w:author="Link, Timothy (tlink@uidaho.edu)" w:date="2017-04-03T12:32:00Z"/>
                          </w:trPr>
                          <w:tc>
                            <w:tcPr>
                              <w:tcW w:w="3058" w:type="dxa"/>
                              <w:tcBorders>
                                <w:top w:val="single" w:sz="4" w:space="0" w:color="auto"/>
                                <w:left w:val="nil"/>
                                <w:bottom w:val="single" w:sz="4" w:space="0" w:color="auto"/>
                                <w:right w:val="nil"/>
                              </w:tcBorders>
                              <w:shd w:val="clear" w:color="auto" w:fill="auto"/>
                              <w:noWrap/>
                              <w:vAlign w:val="bottom"/>
                              <w:hideMark/>
                            </w:tcPr>
                            <w:p w14:paraId="7539C3A0" w14:textId="77777777" w:rsidR="00E00459" w:rsidRPr="002D698C" w:rsidRDefault="00E00459" w:rsidP="008C4028">
                              <w:pPr>
                                <w:spacing w:after="0" w:line="240" w:lineRule="auto"/>
                                <w:rPr>
                                  <w:ins w:id="984" w:author="Link, Timothy (tlink@uidaho.edu)" w:date="2017-04-03T12:32:00Z"/>
                                  <w:rFonts w:ascii="Calibri" w:eastAsia="Times New Roman" w:hAnsi="Calibri" w:cs="Times New Roman"/>
                                  <w:b/>
                                  <w:bCs/>
                                  <w:color w:val="000000"/>
                                </w:rPr>
                              </w:pPr>
                              <w:ins w:id="985" w:author="Link, Timothy (tlink@uidaho.edu)" w:date="2017-04-03T12:32:00Z">
                                <w:r w:rsidRPr="002D698C">
                                  <w:rPr>
                                    <w:rFonts w:ascii="Calibri" w:eastAsia="Times New Roman" w:hAnsi="Calibri" w:cs="Times New Roman"/>
                                    <w:b/>
                                    <w:bCs/>
                                    <w:color w:val="000000"/>
                                  </w:rPr>
                                  <w:t xml:space="preserve">Manager/Contact </w:t>
                                </w:r>
                              </w:ins>
                            </w:p>
                          </w:tc>
                          <w:tc>
                            <w:tcPr>
                              <w:tcW w:w="2070" w:type="dxa"/>
                              <w:tcBorders>
                                <w:top w:val="single" w:sz="4" w:space="0" w:color="auto"/>
                                <w:left w:val="nil"/>
                                <w:bottom w:val="single" w:sz="4" w:space="0" w:color="auto"/>
                                <w:right w:val="nil"/>
                              </w:tcBorders>
                              <w:shd w:val="clear" w:color="auto" w:fill="auto"/>
                              <w:noWrap/>
                              <w:vAlign w:val="bottom"/>
                              <w:hideMark/>
                            </w:tcPr>
                            <w:p w14:paraId="4412B83A" w14:textId="77777777" w:rsidR="00E00459" w:rsidRPr="002D698C" w:rsidRDefault="00E00459" w:rsidP="008C4028">
                              <w:pPr>
                                <w:spacing w:after="0" w:line="240" w:lineRule="auto"/>
                                <w:rPr>
                                  <w:ins w:id="986" w:author="Link, Timothy (tlink@uidaho.edu)" w:date="2017-04-03T12:32:00Z"/>
                                  <w:rFonts w:ascii="Calibri" w:eastAsia="Times New Roman" w:hAnsi="Calibri" w:cs="Times New Roman"/>
                                  <w:b/>
                                  <w:bCs/>
                                  <w:color w:val="000000"/>
                                </w:rPr>
                              </w:pPr>
                              <w:ins w:id="987" w:author="Link, Timothy (tlink@uidaho.edu)" w:date="2017-04-03T12:32:00Z">
                                <w:r w:rsidRPr="002D698C">
                                  <w:rPr>
                                    <w:rFonts w:ascii="Calibri" w:eastAsia="Times New Roman" w:hAnsi="Calibri" w:cs="Times New Roman"/>
                                    <w:b/>
                                    <w:bCs/>
                                    <w:color w:val="000000"/>
                                  </w:rPr>
                                  <w:t>State</w:t>
                                </w:r>
                              </w:ins>
                            </w:p>
                          </w:tc>
                          <w:tc>
                            <w:tcPr>
                              <w:tcW w:w="4591" w:type="dxa"/>
                              <w:tcBorders>
                                <w:top w:val="single" w:sz="4" w:space="0" w:color="auto"/>
                                <w:left w:val="nil"/>
                                <w:bottom w:val="single" w:sz="4" w:space="0" w:color="auto"/>
                                <w:right w:val="nil"/>
                              </w:tcBorders>
                              <w:shd w:val="clear" w:color="auto" w:fill="auto"/>
                              <w:noWrap/>
                              <w:vAlign w:val="bottom"/>
                              <w:hideMark/>
                            </w:tcPr>
                            <w:p w14:paraId="1D326EE6" w14:textId="77777777" w:rsidR="00E00459" w:rsidRPr="002D698C" w:rsidRDefault="00E00459" w:rsidP="008C4028">
                              <w:pPr>
                                <w:spacing w:after="0" w:line="240" w:lineRule="auto"/>
                                <w:rPr>
                                  <w:ins w:id="988" w:author="Link, Timothy (tlink@uidaho.edu)" w:date="2017-04-03T12:32:00Z"/>
                                  <w:rFonts w:ascii="Calibri" w:eastAsia="Times New Roman" w:hAnsi="Calibri" w:cs="Times New Roman"/>
                                  <w:b/>
                                  <w:bCs/>
                                  <w:color w:val="000000"/>
                                </w:rPr>
                              </w:pPr>
                              <w:ins w:id="989" w:author="Link, Timothy (tlink@uidaho.edu)" w:date="2017-04-03T12:32:00Z">
                                <w:r w:rsidRPr="002D698C">
                                  <w:rPr>
                                    <w:rFonts w:ascii="Calibri" w:eastAsia="Times New Roman" w:hAnsi="Calibri" w:cs="Times New Roman"/>
                                    <w:b/>
                                    <w:bCs/>
                                    <w:color w:val="000000"/>
                                  </w:rPr>
                                  <w:t xml:space="preserve">Land Management Agency </w:t>
                                </w:r>
                              </w:ins>
                            </w:p>
                          </w:tc>
                        </w:tr>
                        <w:tr w:rsidR="00E00459" w:rsidRPr="002D698C" w14:paraId="08EC73BF" w14:textId="77777777" w:rsidTr="008C4028">
                          <w:trPr>
                            <w:trHeight w:val="276"/>
                            <w:ins w:id="990" w:author="Link, Timothy (tlink@uidaho.edu)" w:date="2017-04-03T12:32:00Z"/>
                          </w:trPr>
                          <w:tc>
                            <w:tcPr>
                              <w:tcW w:w="3058" w:type="dxa"/>
                              <w:tcBorders>
                                <w:top w:val="nil"/>
                                <w:left w:val="nil"/>
                                <w:bottom w:val="nil"/>
                                <w:right w:val="nil"/>
                              </w:tcBorders>
                              <w:shd w:val="clear" w:color="auto" w:fill="auto"/>
                              <w:noWrap/>
                              <w:vAlign w:val="bottom"/>
                              <w:hideMark/>
                            </w:tcPr>
                            <w:p w14:paraId="3A436952" w14:textId="77777777" w:rsidR="00E00459" w:rsidRPr="002D698C" w:rsidRDefault="00E00459" w:rsidP="008C4028">
                              <w:pPr>
                                <w:spacing w:after="0" w:line="240" w:lineRule="auto"/>
                                <w:rPr>
                                  <w:ins w:id="991" w:author="Link, Timothy (tlink@uidaho.edu)" w:date="2017-04-03T12:32:00Z"/>
                                  <w:rFonts w:ascii="Calibri" w:eastAsia="Times New Roman" w:hAnsi="Calibri" w:cs="Times New Roman"/>
                                  <w:color w:val="000000"/>
                                </w:rPr>
                              </w:pPr>
                              <w:ins w:id="992" w:author="Link, Timothy (tlink@uidaho.edu)" w:date="2017-04-03T12:32:00Z">
                                <w:r w:rsidRPr="002D698C">
                                  <w:rPr>
                                    <w:rFonts w:ascii="Calibri" w:eastAsia="Times New Roman" w:hAnsi="Calibri" w:cs="Times New Roman"/>
                                    <w:color w:val="000000"/>
                                  </w:rPr>
                                  <w:t xml:space="preserve">Jeff Alexander </w:t>
                                </w:r>
                              </w:ins>
                            </w:p>
                          </w:tc>
                          <w:tc>
                            <w:tcPr>
                              <w:tcW w:w="2070" w:type="dxa"/>
                              <w:tcBorders>
                                <w:top w:val="nil"/>
                                <w:left w:val="nil"/>
                                <w:bottom w:val="nil"/>
                                <w:right w:val="nil"/>
                              </w:tcBorders>
                              <w:shd w:val="clear" w:color="auto" w:fill="auto"/>
                              <w:noWrap/>
                              <w:vAlign w:val="bottom"/>
                              <w:hideMark/>
                            </w:tcPr>
                            <w:p w14:paraId="472C5298" w14:textId="77777777" w:rsidR="00E00459" w:rsidRPr="002D698C" w:rsidRDefault="00E00459" w:rsidP="008C4028">
                              <w:pPr>
                                <w:spacing w:after="0" w:line="240" w:lineRule="auto"/>
                                <w:rPr>
                                  <w:ins w:id="993" w:author="Link, Timothy (tlink@uidaho.edu)" w:date="2017-04-03T12:32:00Z"/>
                                  <w:rFonts w:ascii="Calibri" w:eastAsia="Times New Roman" w:hAnsi="Calibri" w:cs="Times New Roman"/>
                                  <w:color w:val="000000"/>
                                </w:rPr>
                              </w:pPr>
                              <w:ins w:id="994"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0A6968F7" w14:textId="77777777" w:rsidR="00E00459" w:rsidRPr="002D698C" w:rsidRDefault="00E00459" w:rsidP="008C4028">
                              <w:pPr>
                                <w:spacing w:after="0" w:line="240" w:lineRule="auto"/>
                                <w:rPr>
                                  <w:ins w:id="995" w:author="Link, Timothy (tlink@uidaho.edu)" w:date="2017-04-03T12:32:00Z"/>
                                  <w:rFonts w:ascii="Calibri" w:eastAsia="Times New Roman" w:hAnsi="Calibri" w:cs="Times New Roman"/>
                                  <w:color w:val="000000"/>
                                </w:rPr>
                              </w:pPr>
                              <w:ins w:id="996" w:author="Link, Timothy (tlink@uidaho.edu)" w:date="2017-04-03T12:32:00Z">
                                <w:r w:rsidRPr="002D698C">
                                  <w:rPr>
                                    <w:rFonts w:ascii="Calibri" w:eastAsia="Times New Roman" w:hAnsi="Calibri" w:cs="Times New Roman"/>
                                    <w:color w:val="000000"/>
                                  </w:rPr>
                                  <w:t xml:space="preserve">Boise National Forest </w:t>
                                </w:r>
                              </w:ins>
                            </w:p>
                          </w:tc>
                        </w:tr>
                        <w:tr w:rsidR="00E00459" w:rsidRPr="002D698C" w14:paraId="1395C497" w14:textId="77777777" w:rsidTr="008C4028">
                          <w:trPr>
                            <w:trHeight w:val="276"/>
                            <w:ins w:id="997" w:author="Link, Timothy (tlink@uidaho.edu)" w:date="2017-04-03T12:32:00Z"/>
                          </w:trPr>
                          <w:tc>
                            <w:tcPr>
                              <w:tcW w:w="3058" w:type="dxa"/>
                              <w:tcBorders>
                                <w:top w:val="nil"/>
                                <w:left w:val="nil"/>
                                <w:bottom w:val="nil"/>
                                <w:right w:val="nil"/>
                              </w:tcBorders>
                              <w:shd w:val="clear" w:color="auto" w:fill="auto"/>
                              <w:noWrap/>
                              <w:vAlign w:val="bottom"/>
                              <w:hideMark/>
                            </w:tcPr>
                            <w:p w14:paraId="722119B6" w14:textId="77777777" w:rsidR="00E00459" w:rsidRPr="002D698C" w:rsidRDefault="00E00459" w:rsidP="008C4028">
                              <w:pPr>
                                <w:spacing w:after="0" w:line="240" w:lineRule="auto"/>
                                <w:rPr>
                                  <w:ins w:id="998" w:author="Link, Timothy (tlink@uidaho.edu)" w:date="2017-04-03T12:32:00Z"/>
                                  <w:rFonts w:ascii="Calibri" w:eastAsia="Times New Roman" w:hAnsi="Calibri" w:cs="Times New Roman"/>
                                  <w:color w:val="000000"/>
                                </w:rPr>
                              </w:pPr>
                              <w:ins w:id="999" w:author="Link, Timothy (tlink@uidaho.edu)" w:date="2017-04-03T12:32:00Z">
                                <w:r w:rsidRPr="002D698C">
                                  <w:rPr>
                                    <w:rFonts w:ascii="Calibri" w:eastAsia="Times New Roman" w:hAnsi="Calibri" w:cs="Times New Roman"/>
                                    <w:color w:val="000000"/>
                                  </w:rPr>
                                  <w:t xml:space="preserve">Kathy Nash </w:t>
                                </w:r>
                              </w:ins>
                            </w:p>
                          </w:tc>
                          <w:tc>
                            <w:tcPr>
                              <w:tcW w:w="2070" w:type="dxa"/>
                              <w:tcBorders>
                                <w:top w:val="nil"/>
                                <w:left w:val="nil"/>
                                <w:bottom w:val="nil"/>
                                <w:right w:val="nil"/>
                              </w:tcBorders>
                              <w:shd w:val="clear" w:color="auto" w:fill="auto"/>
                              <w:noWrap/>
                              <w:vAlign w:val="bottom"/>
                              <w:hideMark/>
                            </w:tcPr>
                            <w:p w14:paraId="7AE44536" w14:textId="77777777" w:rsidR="00E00459" w:rsidRPr="002D698C" w:rsidRDefault="00E00459" w:rsidP="008C4028">
                              <w:pPr>
                                <w:spacing w:after="0" w:line="240" w:lineRule="auto"/>
                                <w:rPr>
                                  <w:ins w:id="1000" w:author="Link, Timothy (tlink@uidaho.edu)" w:date="2017-04-03T12:32:00Z"/>
                                  <w:rFonts w:ascii="Calibri" w:eastAsia="Times New Roman" w:hAnsi="Calibri" w:cs="Times New Roman"/>
                                  <w:color w:val="000000"/>
                                </w:rPr>
                              </w:pPr>
                              <w:ins w:id="1001"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2240309D" w14:textId="77777777" w:rsidR="00E00459" w:rsidRPr="002D698C" w:rsidRDefault="00E00459" w:rsidP="008C4028">
                              <w:pPr>
                                <w:spacing w:after="0" w:line="240" w:lineRule="auto"/>
                                <w:rPr>
                                  <w:ins w:id="1002" w:author="Link, Timothy (tlink@uidaho.edu)" w:date="2017-04-03T12:32:00Z"/>
                                  <w:rFonts w:ascii="Calibri" w:eastAsia="Times New Roman" w:hAnsi="Calibri" w:cs="Times New Roman"/>
                                  <w:color w:val="000000"/>
                                </w:rPr>
                              </w:pPr>
                              <w:ins w:id="1003" w:author="Link, Timothy (tlink@uidaho.edu)" w:date="2017-04-03T12:32:00Z">
                                <w:r w:rsidRPr="002D698C">
                                  <w:rPr>
                                    <w:rFonts w:ascii="Calibri" w:eastAsia="Times New Roman" w:hAnsi="Calibri" w:cs="Times New Roman"/>
                                    <w:color w:val="000000"/>
                                  </w:rPr>
                                  <w:t xml:space="preserve">Payette National Forest </w:t>
                                </w:r>
                              </w:ins>
                            </w:p>
                          </w:tc>
                        </w:tr>
                        <w:tr w:rsidR="00E00459" w:rsidRPr="002D698C" w14:paraId="31A6DCEE" w14:textId="77777777" w:rsidTr="008C4028">
                          <w:trPr>
                            <w:trHeight w:val="276"/>
                            <w:ins w:id="1004" w:author="Link, Timothy (tlink@uidaho.edu)" w:date="2017-04-03T12:32:00Z"/>
                          </w:trPr>
                          <w:tc>
                            <w:tcPr>
                              <w:tcW w:w="3058" w:type="dxa"/>
                              <w:tcBorders>
                                <w:top w:val="nil"/>
                                <w:left w:val="nil"/>
                                <w:bottom w:val="nil"/>
                                <w:right w:val="nil"/>
                              </w:tcBorders>
                              <w:shd w:val="clear" w:color="auto" w:fill="auto"/>
                              <w:noWrap/>
                              <w:vAlign w:val="bottom"/>
                              <w:hideMark/>
                            </w:tcPr>
                            <w:p w14:paraId="73A38841" w14:textId="77777777" w:rsidR="00E00459" w:rsidRPr="002D698C" w:rsidRDefault="00E00459" w:rsidP="008C4028">
                              <w:pPr>
                                <w:spacing w:after="0" w:line="240" w:lineRule="auto"/>
                                <w:rPr>
                                  <w:ins w:id="1005" w:author="Link, Timothy (tlink@uidaho.edu)" w:date="2017-04-03T12:32:00Z"/>
                                  <w:rFonts w:ascii="Calibri" w:eastAsia="Times New Roman" w:hAnsi="Calibri" w:cs="Times New Roman"/>
                                  <w:color w:val="000000"/>
                                </w:rPr>
                              </w:pPr>
                              <w:ins w:id="1006" w:author="Link, Timothy (tlink@uidaho.edu)" w:date="2017-04-03T12:32:00Z">
                                <w:r w:rsidRPr="002D698C">
                                  <w:rPr>
                                    <w:rFonts w:ascii="Calibri" w:eastAsia="Times New Roman" w:hAnsi="Calibri" w:cs="Times New Roman"/>
                                    <w:color w:val="000000"/>
                                  </w:rPr>
                                  <w:t>Gail Baer</w:t>
                                </w:r>
                              </w:ins>
                            </w:p>
                          </w:tc>
                          <w:tc>
                            <w:tcPr>
                              <w:tcW w:w="2070" w:type="dxa"/>
                              <w:tcBorders>
                                <w:top w:val="nil"/>
                                <w:left w:val="nil"/>
                                <w:bottom w:val="nil"/>
                                <w:right w:val="nil"/>
                              </w:tcBorders>
                              <w:shd w:val="clear" w:color="auto" w:fill="auto"/>
                              <w:noWrap/>
                              <w:vAlign w:val="bottom"/>
                              <w:hideMark/>
                            </w:tcPr>
                            <w:p w14:paraId="63AF16AE" w14:textId="77777777" w:rsidR="00E00459" w:rsidRPr="002D698C" w:rsidRDefault="00E00459" w:rsidP="008C4028">
                              <w:pPr>
                                <w:spacing w:after="0" w:line="240" w:lineRule="auto"/>
                                <w:rPr>
                                  <w:ins w:id="1007" w:author="Link, Timothy (tlink@uidaho.edu)" w:date="2017-04-03T12:32:00Z"/>
                                  <w:rFonts w:ascii="Calibri" w:eastAsia="Times New Roman" w:hAnsi="Calibri" w:cs="Times New Roman"/>
                                  <w:color w:val="000000"/>
                                </w:rPr>
                              </w:pPr>
                              <w:ins w:id="1008"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4F05EECC" w14:textId="77777777" w:rsidR="00E00459" w:rsidRPr="002D698C" w:rsidRDefault="00E00459" w:rsidP="008C4028">
                              <w:pPr>
                                <w:spacing w:after="0" w:line="240" w:lineRule="auto"/>
                                <w:rPr>
                                  <w:ins w:id="1009" w:author="Link, Timothy (tlink@uidaho.edu)" w:date="2017-04-03T12:32:00Z"/>
                                  <w:rFonts w:ascii="Calibri" w:eastAsia="Times New Roman" w:hAnsi="Calibri" w:cs="Times New Roman"/>
                                  <w:color w:val="000000"/>
                                </w:rPr>
                              </w:pPr>
                              <w:ins w:id="1010" w:author="Link, Timothy (tlink@uidaho.edu)" w:date="2017-04-03T12:32:00Z">
                                <w:r w:rsidRPr="002D698C">
                                  <w:rPr>
                                    <w:rFonts w:ascii="Calibri" w:eastAsia="Times New Roman" w:hAnsi="Calibri" w:cs="Times New Roman"/>
                                    <w:color w:val="000000"/>
                                  </w:rPr>
                                  <w:t xml:space="preserve">Salmon Challis National Forest </w:t>
                                </w:r>
                              </w:ins>
                            </w:p>
                          </w:tc>
                        </w:tr>
                        <w:tr w:rsidR="00E00459" w:rsidRPr="002D698C" w14:paraId="12432D71" w14:textId="77777777" w:rsidTr="008C4028">
                          <w:trPr>
                            <w:trHeight w:val="276"/>
                            <w:ins w:id="1011" w:author="Link, Timothy (tlink@uidaho.edu)" w:date="2017-04-03T12:32:00Z"/>
                          </w:trPr>
                          <w:tc>
                            <w:tcPr>
                              <w:tcW w:w="3058" w:type="dxa"/>
                              <w:tcBorders>
                                <w:top w:val="nil"/>
                                <w:left w:val="nil"/>
                                <w:bottom w:val="nil"/>
                                <w:right w:val="nil"/>
                              </w:tcBorders>
                              <w:shd w:val="clear" w:color="auto" w:fill="auto"/>
                              <w:noWrap/>
                              <w:vAlign w:val="bottom"/>
                              <w:hideMark/>
                            </w:tcPr>
                            <w:p w14:paraId="6976619D" w14:textId="77777777" w:rsidR="00E00459" w:rsidRPr="002D698C" w:rsidRDefault="00E00459" w:rsidP="008C4028">
                              <w:pPr>
                                <w:spacing w:after="0" w:line="240" w:lineRule="auto"/>
                                <w:rPr>
                                  <w:ins w:id="1012" w:author="Link, Timothy (tlink@uidaho.edu)" w:date="2017-04-03T12:32:00Z"/>
                                  <w:rFonts w:ascii="Calibri" w:eastAsia="Times New Roman" w:hAnsi="Calibri" w:cs="Times New Roman"/>
                                  <w:color w:val="000000"/>
                                </w:rPr>
                              </w:pPr>
                              <w:ins w:id="1013" w:author="Link, Timothy (tlink@uidaho.edu)" w:date="2017-04-03T12:32:00Z">
                                <w:r w:rsidRPr="002D698C">
                                  <w:rPr>
                                    <w:rFonts w:ascii="Calibri" w:eastAsia="Times New Roman" w:hAnsi="Calibri" w:cs="Times New Roman"/>
                                    <w:color w:val="000000"/>
                                  </w:rPr>
                                  <w:t xml:space="preserve">Jill </w:t>
                                </w:r>
                                <w:proofErr w:type="spellStart"/>
                                <w:r w:rsidRPr="002D698C">
                                  <w:rPr>
                                    <w:rFonts w:ascii="Calibri" w:eastAsia="Times New Roman" w:hAnsi="Calibri" w:cs="Times New Roman"/>
                                    <w:color w:val="000000"/>
                                  </w:rPr>
                                  <w:t>Algood</w:t>
                                </w:r>
                                <w:proofErr w:type="spellEnd"/>
                                <w:r w:rsidRPr="002D698C">
                                  <w:rPr>
                                    <w:rFonts w:ascii="Calibri" w:eastAsia="Times New Roman" w:hAnsi="Calibri" w:cs="Times New Roman"/>
                                    <w:color w:val="000000"/>
                                  </w:rPr>
                                  <w:t xml:space="preserve"> </w:t>
                                </w:r>
                              </w:ins>
                            </w:p>
                          </w:tc>
                          <w:tc>
                            <w:tcPr>
                              <w:tcW w:w="2070" w:type="dxa"/>
                              <w:tcBorders>
                                <w:top w:val="nil"/>
                                <w:left w:val="nil"/>
                                <w:bottom w:val="nil"/>
                                <w:right w:val="nil"/>
                              </w:tcBorders>
                              <w:shd w:val="clear" w:color="auto" w:fill="auto"/>
                              <w:noWrap/>
                              <w:vAlign w:val="bottom"/>
                              <w:hideMark/>
                            </w:tcPr>
                            <w:p w14:paraId="7D8BA4FD" w14:textId="77777777" w:rsidR="00E00459" w:rsidRPr="002D698C" w:rsidRDefault="00E00459" w:rsidP="008C4028">
                              <w:pPr>
                                <w:spacing w:after="0" w:line="240" w:lineRule="auto"/>
                                <w:rPr>
                                  <w:ins w:id="1014" w:author="Link, Timothy (tlink@uidaho.edu)" w:date="2017-04-03T12:32:00Z"/>
                                  <w:rFonts w:ascii="Calibri" w:eastAsia="Times New Roman" w:hAnsi="Calibri" w:cs="Times New Roman"/>
                                  <w:color w:val="000000"/>
                                </w:rPr>
                              </w:pPr>
                              <w:ins w:id="1015"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71457FC2" w14:textId="77777777" w:rsidR="00E00459" w:rsidRPr="002D698C" w:rsidRDefault="00E00459" w:rsidP="008C4028">
                              <w:pPr>
                                <w:spacing w:after="0" w:line="240" w:lineRule="auto"/>
                                <w:rPr>
                                  <w:ins w:id="1016" w:author="Link, Timothy (tlink@uidaho.edu)" w:date="2017-04-03T12:32:00Z"/>
                                  <w:rFonts w:ascii="Calibri" w:eastAsia="Times New Roman" w:hAnsi="Calibri" w:cs="Times New Roman"/>
                                  <w:color w:val="000000"/>
                                </w:rPr>
                              </w:pPr>
                              <w:proofErr w:type="spellStart"/>
                              <w:ins w:id="1017" w:author="Link, Timothy (tlink@uidaho.edu)" w:date="2017-04-03T12:32:00Z">
                                <w:r w:rsidRPr="002D698C">
                                  <w:rPr>
                                    <w:rFonts w:ascii="Calibri" w:eastAsia="Times New Roman" w:hAnsi="Calibri" w:cs="Times New Roman"/>
                                    <w:color w:val="000000"/>
                                  </w:rPr>
                                  <w:t>Sawtooth</w:t>
                                </w:r>
                                <w:proofErr w:type="spellEnd"/>
                                <w:r w:rsidRPr="002D698C">
                                  <w:rPr>
                                    <w:rFonts w:ascii="Calibri" w:eastAsia="Times New Roman" w:hAnsi="Calibri" w:cs="Times New Roman"/>
                                    <w:color w:val="000000"/>
                                  </w:rPr>
                                  <w:t xml:space="preserve"> National Forest </w:t>
                                </w:r>
                              </w:ins>
                            </w:p>
                          </w:tc>
                        </w:tr>
                        <w:tr w:rsidR="00E00459" w:rsidRPr="002D698C" w14:paraId="1ABBE95E" w14:textId="77777777" w:rsidTr="008C4028">
                          <w:trPr>
                            <w:trHeight w:val="276"/>
                            <w:ins w:id="1018" w:author="Link, Timothy (tlink@uidaho.edu)" w:date="2017-04-03T12:32:00Z"/>
                          </w:trPr>
                          <w:tc>
                            <w:tcPr>
                              <w:tcW w:w="3058" w:type="dxa"/>
                              <w:tcBorders>
                                <w:top w:val="nil"/>
                                <w:left w:val="nil"/>
                                <w:bottom w:val="nil"/>
                                <w:right w:val="nil"/>
                              </w:tcBorders>
                              <w:shd w:val="clear" w:color="auto" w:fill="auto"/>
                              <w:noWrap/>
                              <w:vAlign w:val="bottom"/>
                              <w:hideMark/>
                            </w:tcPr>
                            <w:p w14:paraId="3632F42F" w14:textId="77777777" w:rsidR="00E00459" w:rsidRPr="002D698C" w:rsidRDefault="00E00459" w:rsidP="008C4028">
                              <w:pPr>
                                <w:spacing w:after="0" w:line="240" w:lineRule="auto"/>
                                <w:rPr>
                                  <w:ins w:id="1019" w:author="Link, Timothy (tlink@uidaho.edu)" w:date="2017-04-03T12:32:00Z"/>
                                  <w:rFonts w:ascii="Calibri" w:eastAsia="Times New Roman" w:hAnsi="Calibri" w:cs="Times New Roman"/>
                                  <w:color w:val="000000"/>
                                </w:rPr>
                              </w:pPr>
                              <w:ins w:id="1020" w:author="Link, Timothy (tlink@uidaho.edu)" w:date="2017-04-03T12:32:00Z">
                                <w:r w:rsidRPr="002D698C">
                                  <w:rPr>
                                    <w:rFonts w:ascii="Calibri" w:eastAsia="Times New Roman" w:hAnsi="Calibri" w:cs="Times New Roman"/>
                                    <w:color w:val="000000"/>
                                  </w:rPr>
                                  <w:t xml:space="preserve">Joe </w:t>
                                </w:r>
                                <w:proofErr w:type="spellStart"/>
                                <w:r w:rsidRPr="002D698C">
                                  <w:rPr>
                                    <w:rFonts w:ascii="Calibri" w:eastAsia="Times New Roman" w:hAnsi="Calibri" w:cs="Times New Roman"/>
                                    <w:color w:val="000000"/>
                                  </w:rPr>
                                  <w:t>Adamski</w:t>
                                </w:r>
                                <w:proofErr w:type="spellEnd"/>
                                <w:r w:rsidRPr="002D698C">
                                  <w:rPr>
                                    <w:rFonts w:ascii="Calibri" w:eastAsia="Times New Roman" w:hAnsi="Calibri" w:cs="Times New Roman"/>
                                    <w:color w:val="000000"/>
                                  </w:rPr>
                                  <w:t xml:space="preserve"> </w:t>
                                </w:r>
                              </w:ins>
                            </w:p>
                          </w:tc>
                          <w:tc>
                            <w:tcPr>
                              <w:tcW w:w="2070" w:type="dxa"/>
                              <w:tcBorders>
                                <w:top w:val="nil"/>
                                <w:left w:val="nil"/>
                                <w:bottom w:val="nil"/>
                                <w:right w:val="nil"/>
                              </w:tcBorders>
                              <w:shd w:val="clear" w:color="auto" w:fill="auto"/>
                              <w:noWrap/>
                              <w:vAlign w:val="bottom"/>
                              <w:hideMark/>
                            </w:tcPr>
                            <w:p w14:paraId="5BCE8863" w14:textId="77777777" w:rsidR="00E00459" w:rsidRPr="002D698C" w:rsidRDefault="00E00459" w:rsidP="008C4028">
                              <w:pPr>
                                <w:spacing w:after="0" w:line="240" w:lineRule="auto"/>
                                <w:rPr>
                                  <w:ins w:id="1021" w:author="Link, Timothy (tlink@uidaho.edu)" w:date="2017-04-03T12:32:00Z"/>
                                  <w:rFonts w:ascii="Calibri" w:eastAsia="Times New Roman" w:hAnsi="Calibri" w:cs="Times New Roman"/>
                                  <w:color w:val="000000"/>
                                </w:rPr>
                              </w:pPr>
                              <w:ins w:id="1022" w:author="Link, Timothy (tlink@uidaho.edu)" w:date="2017-04-03T12:32:00Z">
                                <w:r w:rsidRPr="002D698C">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hideMark/>
                            </w:tcPr>
                            <w:p w14:paraId="1D532B96" w14:textId="77777777" w:rsidR="00E00459" w:rsidRPr="002D698C" w:rsidRDefault="00E00459" w:rsidP="008C4028">
                              <w:pPr>
                                <w:spacing w:after="0" w:line="240" w:lineRule="auto"/>
                                <w:rPr>
                                  <w:ins w:id="1023" w:author="Link, Timothy (tlink@uidaho.edu)" w:date="2017-04-03T12:32:00Z"/>
                                  <w:rFonts w:ascii="Calibri" w:eastAsia="Times New Roman" w:hAnsi="Calibri" w:cs="Times New Roman"/>
                                  <w:color w:val="000000"/>
                                </w:rPr>
                              </w:pPr>
                              <w:ins w:id="1024" w:author="Link, Timothy (tlink@uidaho.edu)" w:date="2017-04-03T12:32:00Z">
                                <w:r w:rsidRPr="002D698C">
                                  <w:rPr>
                                    <w:rFonts w:ascii="Calibri" w:eastAsia="Times New Roman" w:hAnsi="Calibri" w:cs="Times New Roman"/>
                                    <w:color w:val="000000"/>
                                  </w:rPr>
                                  <w:t xml:space="preserve">Idaho Bureau of Land Management </w:t>
                                </w:r>
                              </w:ins>
                            </w:p>
                          </w:tc>
                        </w:tr>
                        <w:tr w:rsidR="00E00459" w:rsidRPr="002D698C" w14:paraId="2E3D4605" w14:textId="77777777" w:rsidTr="008C4028">
                          <w:trPr>
                            <w:trHeight w:val="276"/>
                            <w:ins w:id="1025" w:author="Link, Timothy (tlink@uidaho.edu)" w:date="2017-04-03T12:32:00Z"/>
                          </w:trPr>
                          <w:tc>
                            <w:tcPr>
                              <w:tcW w:w="3058" w:type="dxa"/>
                              <w:tcBorders>
                                <w:top w:val="nil"/>
                                <w:left w:val="nil"/>
                                <w:bottom w:val="nil"/>
                                <w:right w:val="nil"/>
                              </w:tcBorders>
                              <w:shd w:val="clear" w:color="auto" w:fill="auto"/>
                              <w:noWrap/>
                              <w:vAlign w:val="bottom"/>
                              <w:hideMark/>
                            </w:tcPr>
                            <w:p w14:paraId="35F486C1" w14:textId="77777777" w:rsidR="00E00459" w:rsidRPr="002D698C" w:rsidRDefault="00E00459" w:rsidP="008C4028">
                              <w:pPr>
                                <w:spacing w:after="0" w:line="240" w:lineRule="auto"/>
                                <w:rPr>
                                  <w:ins w:id="1026" w:author="Link, Timothy (tlink@uidaho.edu)" w:date="2017-04-03T12:32:00Z"/>
                                  <w:rFonts w:ascii="Calibri" w:eastAsia="Times New Roman" w:hAnsi="Calibri" w:cs="Times New Roman"/>
                                  <w:color w:val="000000"/>
                                </w:rPr>
                              </w:pPr>
                              <w:ins w:id="1027" w:author="Link, Timothy (tlink@uidaho.edu)" w:date="2017-04-03T12:32:00Z">
                                <w:r w:rsidRPr="002D698C">
                                  <w:rPr>
                                    <w:rFonts w:ascii="Calibri" w:eastAsia="Times New Roman" w:hAnsi="Calibri" w:cs="Times New Roman"/>
                                    <w:color w:val="000000"/>
                                  </w:rPr>
                                  <w:t>Jason Wright</w:t>
                                </w:r>
                              </w:ins>
                            </w:p>
                          </w:tc>
                          <w:tc>
                            <w:tcPr>
                              <w:tcW w:w="2070" w:type="dxa"/>
                              <w:tcBorders>
                                <w:top w:val="nil"/>
                                <w:left w:val="nil"/>
                                <w:bottom w:val="nil"/>
                                <w:right w:val="nil"/>
                              </w:tcBorders>
                              <w:shd w:val="clear" w:color="auto" w:fill="auto"/>
                              <w:noWrap/>
                              <w:vAlign w:val="bottom"/>
                              <w:hideMark/>
                            </w:tcPr>
                            <w:p w14:paraId="00E25828" w14:textId="77777777" w:rsidR="00E00459" w:rsidRPr="002D698C" w:rsidRDefault="00E00459" w:rsidP="008C4028">
                              <w:pPr>
                                <w:spacing w:after="0" w:line="240" w:lineRule="auto"/>
                                <w:rPr>
                                  <w:ins w:id="1028" w:author="Link, Timothy (tlink@uidaho.edu)" w:date="2017-04-03T12:32:00Z"/>
                                  <w:rFonts w:ascii="Calibri" w:eastAsia="Times New Roman" w:hAnsi="Calibri" w:cs="Times New Roman"/>
                                  <w:color w:val="000000"/>
                                </w:rPr>
                              </w:pPr>
                              <w:ins w:id="1029" w:author="Link, Timothy (tlink@uidaho.edu)" w:date="2017-04-03T12:32:00Z">
                                <w:r w:rsidRPr="002D698C">
                                  <w:rPr>
                                    <w:rFonts w:ascii="Calibri" w:eastAsia="Times New Roman" w:hAnsi="Calibri" w:cs="Times New Roman"/>
                                    <w:color w:val="000000"/>
                                  </w:rPr>
                                  <w:t xml:space="preserve">Idaho </w:t>
                                </w:r>
                              </w:ins>
                            </w:p>
                          </w:tc>
                          <w:tc>
                            <w:tcPr>
                              <w:tcW w:w="4591" w:type="dxa"/>
                              <w:tcBorders>
                                <w:top w:val="nil"/>
                                <w:left w:val="nil"/>
                                <w:bottom w:val="nil"/>
                                <w:right w:val="nil"/>
                              </w:tcBorders>
                              <w:shd w:val="clear" w:color="auto" w:fill="auto"/>
                              <w:noWrap/>
                              <w:vAlign w:val="bottom"/>
                              <w:hideMark/>
                            </w:tcPr>
                            <w:p w14:paraId="065CB94C" w14:textId="77777777" w:rsidR="00E00459" w:rsidRPr="002D698C" w:rsidRDefault="00E00459" w:rsidP="008C4028">
                              <w:pPr>
                                <w:spacing w:after="0" w:line="240" w:lineRule="auto"/>
                                <w:rPr>
                                  <w:ins w:id="1030" w:author="Link, Timothy (tlink@uidaho.edu)" w:date="2017-04-03T12:32:00Z"/>
                                  <w:rFonts w:ascii="Calibri" w:eastAsia="Times New Roman" w:hAnsi="Calibri" w:cs="Times New Roman"/>
                                  <w:color w:val="000000"/>
                                </w:rPr>
                              </w:pPr>
                              <w:ins w:id="1031" w:author="Link, Timothy (tlink@uidaho.edu)" w:date="2017-04-03T12:32:00Z">
                                <w:r w:rsidRPr="002D698C">
                                  <w:rPr>
                                    <w:rFonts w:ascii="Calibri" w:eastAsia="Times New Roman" w:hAnsi="Calibri" w:cs="Times New Roman"/>
                                    <w:color w:val="000000"/>
                                  </w:rPr>
                                  <w:t>Bureau of Land Management-Idaho Falls District</w:t>
                                </w:r>
                              </w:ins>
                            </w:p>
                          </w:tc>
                        </w:tr>
                        <w:tr w:rsidR="00E00459" w:rsidRPr="002D698C" w14:paraId="4C39AFF6" w14:textId="77777777" w:rsidTr="008C4028">
                          <w:trPr>
                            <w:trHeight w:val="276"/>
                            <w:ins w:id="1032" w:author="Link, Timothy (tlink@uidaho.edu)" w:date="2017-04-03T12:32:00Z"/>
                          </w:trPr>
                          <w:tc>
                            <w:tcPr>
                              <w:tcW w:w="3058" w:type="dxa"/>
                              <w:tcBorders>
                                <w:top w:val="nil"/>
                                <w:left w:val="nil"/>
                                <w:bottom w:val="nil"/>
                                <w:right w:val="nil"/>
                              </w:tcBorders>
                              <w:shd w:val="clear" w:color="auto" w:fill="auto"/>
                              <w:noWrap/>
                              <w:vAlign w:val="bottom"/>
                              <w:hideMark/>
                            </w:tcPr>
                            <w:p w14:paraId="7FB3EFA2" w14:textId="77777777" w:rsidR="00E00459" w:rsidRPr="002D698C" w:rsidRDefault="00E00459" w:rsidP="008C4028">
                              <w:pPr>
                                <w:spacing w:after="0" w:line="240" w:lineRule="auto"/>
                                <w:rPr>
                                  <w:ins w:id="1033" w:author="Link, Timothy (tlink@uidaho.edu)" w:date="2017-04-03T12:32:00Z"/>
                                  <w:rFonts w:ascii="Calibri" w:eastAsia="Times New Roman" w:hAnsi="Calibri" w:cs="Times New Roman"/>
                                  <w:color w:val="000000"/>
                                </w:rPr>
                              </w:pPr>
                              <w:ins w:id="1034" w:author="Link, Timothy (tlink@uidaho.edu)" w:date="2017-04-03T12:32:00Z">
                                <w:r w:rsidRPr="002D698C">
                                  <w:rPr>
                                    <w:rFonts w:ascii="Calibri" w:eastAsia="Times New Roman" w:hAnsi="Calibri" w:cs="Times New Roman"/>
                                    <w:color w:val="000000"/>
                                  </w:rPr>
                                  <w:t>Elena Shaw</w:t>
                                </w:r>
                              </w:ins>
                            </w:p>
                          </w:tc>
                          <w:tc>
                            <w:tcPr>
                              <w:tcW w:w="2070" w:type="dxa"/>
                              <w:tcBorders>
                                <w:top w:val="nil"/>
                                <w:left w:val="nil"/>
                                <w:bottom w:val="nil"/>
                                <w:right w:val="nil"/>
                              </w:tcBorders>
                              <w:shd w:val="clear" w:color="auto" w:fill="auto"/>
                              <w:noWrap/>
                              <w:vAlign w:val="bottom"/>
                              <w:hideMark/>
                            </w:tcPr>
                            <w:p w14:paraId="34FD1526" w14:textId="77777777" w:rsidR="00E00459" w:rsidRPr="002D698C" w:rsidRDefault="00E00459" w:rsidP="008C4028">
                              <w:pPr>
                                <w:spacing w:after="0" w:line="240" w:lineRule="auto"/>
                                <w:rPr>
                                  <w:ins w:id="1035" w:author="Link, Timothy (tlink@uidaho.edu)" w:date="2017-04-03T12:32:00Z"/>
                                  <w:rFonts w:ascii="Calibri" w:eastAsia="Times New Roman" w:hAnsi="Calibri" w:cs="Times New Roman"/>
                                  <w:color w:val="000000"/>
                                </w:rPr>
                              </w:pPr>
                              <w:ins w:id="1036" w:author="Link, Timothy (tlink@uidaho.edu)" w:date="2017-04-03T12:32:00Z">
                                <w:r w:rsidRPr="002D698C">
                                  <w:rPr>
                                    <w:rFonts w:ascii="Calibri" w:eastAsia="Times New Roman" w:hAnsi="Calibri" w:cs="Times New Roman"/>
                                    <w:color w:val="000000"/>
                                  </w:rPr>
                                  <w:t xml:space="preserve">Idaho </w:t>
                                </w:r>
                              </w:ins>
                            </w:p>
                          </w:tc>
                          <w:tc>
                            <w:tcPr>
                              <w:tcW w:w="4591" w:type="dxa"/>
                              <w:tcBorders>
                                <w:top w:val="nil"/>
                                <w:left w:val="nil"/>
                                <w:bottom w:val="nil"/>
                                <w:right w:val="nil"/>
                              </w:tcBorders>
                              <w:shd w:val="clear" w:color="auto" w:fill="auto"/>
                              <w:noWrap/>
                              <w:vAlign w:val="bottom"/>
                              <w:hideMark/>
                            </w:tcPr>
                            <w:p w14:paraId="6C211544" w14:textId="77777777" w:rsidR="00E00459" w:rsidRPr="002D698C" w:rsidRDefault="00E00459" w:rsidP="008C4028">
                              <w:pPr>
                                <w:spacing w:after="0" w:line="240" w:lineRule="auto"/>
                                <w:rPr>
                                  <w:ins w:id="1037" w:author="Link, Timothy (tlink@uidaho.edu)" w:date="2017-04-03T12:32:00Z"/>
                                  <w:rFonts w:ascii="Calibri" w:eastAsia="Times New Roman" w:hAnsi="Calibri" w:cs="Times New Roman"/>
                                  <w:color w:val="000000"/>
                                </w:rPr>
                              </w:pPr>
                              <w:ins w:id="1038" w:author="Link, Timothy (tlink@uidaho.edu)" w:date="2017-04-03T12:32:00Z">
                                <w:r w:rsidRPr="002D698C">
                                  <w:rPr>
                                    <w:rFonts w:ascii="Calibri" w:eastAsia="Times New Roman" w:hAnsi="Calibri" w:cs="Times New Roman"/>
                                    <w:color w:val="000000"/>
                                  </w:rPr>
                                  <w:t>Bureau of Land Management-Twin Falls District</w:t>
                                </w:r>
                              </w:ins>
                            </w:p>
                          </w:tc>
                        </w:tr>
                        <w:tr w:rsidR="00E00459" w:rsidRPr="002D698C" w14:paraId="5BF88B5A" w14:textId="77777777" w:rsidTr="008C4028">
                          <w:trPr>
                            <w:trHeight w:val="276"/>
                            <w:ins w:id="1039" w:author="Link, Timothy (tlink@uidaho.edu)" w:date="2017-04-03T12:32:00Z"/>
                          </w:trPr>
                          <w:tc>
                            <w:tcPr>
                              <w:tcW w:w="3058" w:type="dxa"/>
                              <w:tcBorders>
                                <w:top w:val="nil"/>
                                <w:left w:val="nil"/>
                                <w:bottom w:val="nil"/>
                                <w:right w:val="nil"/>
                              </w:tcBorders>
                              <w:shd w:val="clear" w:color="auto" w:fill="auto"/>
                              <w:noWrap/>
                              <w:vAlign w:val="bottom"/>
                            </w:tcPr>
                            <w:p w14:paraId="5C205DB0" w14:textId="77777777" w:rsidR="00E00459" w:rsidRPr="002D698C" w:rsidRDefault="00E00459" w:rsidP="008C4028">
                              <w:pPr>
                                <w:spacing w:after="0" w:line="240" w:lineRule="auto"/>
                                <w:rPr>
                                  <w:ins w:id="1040" w:author="Link, Timothy (tlink@uidaho.edu)" w:date="2017-04-03T12:32:00Z"/>
                                  <w:rFonts w:ascii="Calibri" w:eastAsia="Times New Roman" w:hAnsi="Calibri" w:cs="Times New Roman"/>
                                  <w:color w:val="000000"/>
                                </w:rPr>
                              </w:pPr>
                              <w:ins w:id="1041" w:author="Link, Timothy (tlink@uidaho.edu)" w:date="2017-04-03T12:32:00Z">
                                <w:r>
                                  <w:rPr>
                                    <w:rFonts w:ascii="Calibri" w:eastAsia="Times New Roman" w:hAnsi="Calibri" w:cs="Times New Roman"/>
                                    <w:color w:val="000000"/>
                                  </w:rPr>
                                  <w:t>Sarah Garcia</w:t>
                                </w:r>
                              </w:ins>
                            </w:p>
                          </w:tc>
                          <w:tc>
                            <w:tcPr>
                              <w:tcW w:w="2070" w:type="dxa"/>
                              <w:tcBorders>
                                <w:top w:val="nil"/>
                                <w:left w:val="nil"/>
                                <w:bottom w:val="nil"/>
                                <w:right w:val="nil"/>
                              </w:tcBorders>
                              <w:shd w:val="clear" w:color="auto" w:fill="auto"/>
                              <w:noWrap/>
                              <w:vAlign w:val="bottom"/>
                            </w:tcPr>
                            <w:p w14:paraId="60B7034D" w14:textId="77777777" w:rsidR="00E00459" w:rsidRPr="002D698C" w:rsidRDefault="00E00459" w:rsidP="008C4028">
                              <w:pPr>
                                <w:spacing w:after="0" w:line="240" w:lineRule="auto"/>
                                <w:rPr>
                                  <w:ins w:id="1042" w:author="Link, Timothy (tlink@uidaho.edu)" w:date="2017-04-03T12:32:00Z"/>
                                  <w:rFonts w:ascii="Calibri" w:eastAsia="Times New Roman" w:hAnsi="Calibri" w:cs="Times New Roman"/>
                                  <w:color w:val="000000"/>
                                </w:rPr>
                              </w:pPr>
                              <w:ins w:id="1043" w:author="Link, Timothy (tlink@uidaho.edu)" w:date="2017-04-03T12:32:00Z">
                                <w:r>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tcPr>
                            <w:p w14:paraId="68067D0F" w14:textId="77777777" w:rsidR="00E00459" w:rsidRPr="002D698C" w:rsidRDefault="00E00459" w:rsidP="008C4028">
                              <w:pPr>
                                <w:spacing w:after="0" w:line="240" w:lineRule="auto"/>
                                <w:rPr>
                                  <w:ins w:id="1044" w:author="Link, Timothy (tlink@uidaho.edu)" w:date="2017-04-03T12:32:00Z"/>
                                  <w:rFonts w:ascii="Calibri" w:eastAsia="Times New Roman" w:hAnsi="Calibri" w:cs="Times New Roman"/>
                                  <w:color w:val="000000"/>
                                </w:rPr>
                              </w:pPr>
                              <w:bookmarkStart w:id="1045" w:name="OLE_LINK46"/>
                              <w:bookmarkStart w:id="1046" w:name="OLE_LINK47"/>
                              <w:ins w:id="1047" w:author="Link, Timothy (tlink@uidaho.edu)" w:date="2017-04-03T12:32:00Z">
                                <w:r>
                                  <w:rPr>
                                    <w:rFonts w:ascii="Calibri" w:eastAsia="Times New Roman" w:hAnsi="Calibri" w:cs="Times New Roman"/>
                                    <w:color w:val="000000"/>
                                  </w:rPr>
                                  <w:t xml:space="preserve">Bureau of Land </w:t>
                                </w:r>
                                <w:r>
                                  <w:t xml:space="preserve"> </w:t>
                                </w:r>
                                <w:r>
                                  <w:rPr>
                                    <w:rFonts w:ascii="Calibri" w:eastAsia="Times New Roman" w:hAnsi="Calibri" w:cs="Times New Roman"/>
                                    <w:color w:val="000000"/>
                                  </w:rPr>
                                  <w:t>M</w:t>
                                </w:r>
                                <w:r w:rsidRPr="00355FE8">
                                  <w:rPr>
                                    <w:rFonts w:ascii="Calibri" w:eastAsia="Times New Roman" w:hAnsi="Calibri" w:cs="Times New Roman"/>
                                    <w:color w:val="000000"/>
                                  </w:rPr>
                                  <w:t>anagement</w:t>
                                </w:r>
                                <w:r>
                                  <w:rPr>
                                    <w:rFonts w:ascii="Calibri" w:eastAsia="Times New Roman" w:hAnsi="Calibri" w:cs="Times New Roman"/>
                                    <w:color w:val="000000"/>
                                  </w:rPr>
                                  <w:t xml:space="preserve"> - Boise</w:t>
                                </w:r>
                                <w:bookmarkEnd w:id="1045"/>
                                <w:bookmarkEnd w:id="1046"/>
                              </w:ins>
                            </w:p>
                          </w:tc>
                        </w:tr>
                        <w:tr w:rsidR="00E00459" w:rsidRPr="002D698C" w14:paraId="32E83EC3" w14:textId="77777777" w:rsidTr="008C4028">
                          <w:trPr>
                            <w:trHeight w:val="276"/>
                            <w:ins w:id="1048" w:author="Link, Timothy (tlink@uidaho.edu)" w:date="2017-04-03T12:32:00Z"/>
                          </w:trPr>
                          <w:tc>
                            <w:tcPr>
                              <w:tcW w:w="3058" w:type="dxa"/>
                              <w:tcBorders>
                                <w:top w:val="nil"/>
                                <w:left w:val="nil"/>
                                <w:bottom w:val="nil"/>
                                <w:right w:val="nil"/>
                              </w:tcBorders>
                              <w:shd w:val="clear" w:color="auto" w:fill="auto"/>
                              <w:noWrap/>
                              <w:vAlign w:val="bottom"/>
                            </w:tcPr>
                            <w:p w14:paraId="6906F2E7" w14:textId="77777777" w:rsidR="00E00459" w:rsidRPr="002D698C" w:rsidRDefault="00E00459" w:rsidP="008C4028">
                              <w:pPr>
                                <w:spacing w:after="0" w:line="240" w:lineRule="auto"/>
                                <w:rPr>
                                  <w:ins w:id="1049" w:author="Link, Timothy (tlink@uidaho.edu)" w:date="2017-04-03T12:32:00Z"/>
                                  <w:rFonts w:ascii="Calibri" w:eastAsia="Times New Roman" w:hAnsi="Calibri" w:cs="Times New Roman"/>
                                  <w:color w:val="000000"/>
                                </w:rPr>
                              </w:pPr>
                              <w:ins w:id="1050" w:author="Link, Timothy (tlink@uidaho.edu)" w:date="2017-04-03T12:32:00Z">
                                <w:r>
                                  <w:rPr>
                                    <w:rFonts w:ascii="Calibri" w:eastAsia="Times New Roman" w:hAnsi="Calibri" w:cs="Times New Roman"/>
                                    <w:color w:val="000000"/>
                                  </w:rPr>
                                  <w:t xml:space="preserve">Anne </w:t>
                                </w:r>
                                <w:proofErr w:type="spellStart"/>
                                <w:r>
                                  <w:rPr>
                                    <w:rFonts w:ascii="Calibri" w:eastAsia="Times New Roman" w:hAnsi="Calibri" w:cs="Times New Roman"/>
                                    <w:color w:val="000000"/>
                                  </w:rPr>
                                  <w:t>Halford</w:t>
                                </w:r>
                                <w:proofErr w:type="spellEnd"/>
                              </w:ins>
                            </w:p>
                          </w:tc>
                          <w:tc>
                            <w:tcPr>
                              <w:tcW w:w="2070" w:type="dxa"/>
                              <w:tcBorders>
                                <w:top w:val="nil"/>
                                <w:left w:val="nil"/>
                                <w:bottom w:val="nil"/>
                                <w:right w:val="nil"/>
                              </w:tcBorders>
                              <w:shd w:val="clear" w:color="auto" w:fill="auto"/>
                              <w:noWrap/>
                              <w:vAlign w:val="bottom"/>
                            </w:tcPr>
                            <w:p w14:paraId="4AA187BF" w14:textId="77777777" w:rsidR="00E00459" w:rsidRPr="002D698C" w:rsidRDefault="00E00459" w:rsidP="008C4028">
                              <w:pPr>
                                <w:spacing w:after="0" w:line="240" w:lineRule="auto"/>
                                <w:rPr>
                                  <w:ins w:id="1051" w:author="Link, Timothy (tlink@uidaho.edu)" w:date="2017-04-03T12:32:00Z"/>
                                  <w:rFonts w:ascii="Calibri" w:eastAsia="Times New Roman" w:hAnsi="Calibri" w:cs="Times New Roman"/>
                                  <w:color w:val="000000"/>
                                </w:rPr>
                              </w:pPr>
                              <w:ins w:id="1052" w:author="Link, Timothy (tlink@uidaho.edu)" w:date="2017-04-03T12:32:00Z">
                                <w:r>
                                  <w:rPr>
                                    <w:rFonts w:ascii="Calibri" w:eastAsia="Times New Roman" w:hAnsi="Calibri" w:cs="Times New Roman"/>
                                    <w:color w:val="000000"/>
                                  </w:rPr>
                                  <w:t>Idaho</w:t>
                                </w:r>
                              </w:ins>
                            </w:p>
                          </w:tc>
                          <w:tc>
                            <w:tcPr>
                              <w:tcW w:w="4591" w:type="dxa"/>
                              <w:tcBorders>
                                <w:top w:val="nil"/>
                                <w:left w:val="nil"/>
                                <w:bottom w:val="nil"/>
                                <w:right w:val="nil"/>
                              </w:tcBorders>
                              <w:shd w:val="clear" w:color="auto" w:fill="auto"/>
                              <w:noWrap/>
                              <w:vAlign w:val="bottom"/>
                            </w:tcPr>
                            <w:p w14:paraId="31E17F95" w14:textId="77777777" w:rsidR="00E00459" w:rsidRPr="002D698C" w:rsidRDefault="00E00459" w:rsidP="008C4028">
                              <w:pPr>
                                <w:spacing w:after="0" w:line="240" w:lineRule="auto"/>
                                <w:rPr>
                                  <w:ins w:id="1053" w:author="Link, Timothy (tlink@uidaho.edu)" w:date="2017-04-03T12:32:00Z"/>
                                  <w:rFonts w:ascii="Calibri" w:eastAsia="Times New Roman" w:hAnsi="Calibri" w:cs="Times New Roman"/>
                                  <w:color w:val="000000"/>
                                </w:rPr>
                              </w:pPr>
                              <w:ins w:id="1054" w:author="Link, Timothy (tlink@uidaho.edu)" w:date="2017-04-03T12:32:00Z">
                                <w:r>
                                  <w:rPr>
                                    <w:rFonts w:ascii="Calibri" w:eastAsia="Times New Roman" w:hAnsi="Calibri" w:cs="Times New Roman"/>
                                    <w:color w:val="000000"/>
                                  </w:rPr>
                                  <w:t xml:space="preserve">Bureau of Land </w:t>
                                </w:r>
                                <w:r>
                                  <w:t xml:space="preserve"> </w:t>
                                </w:r>
                                <w:r>
                                  <w:rPr>
                                    <w:rFonts w:ascii="Calibri" w:eastAsia="Times New Roman" w:hAnsi="Calibri" w:cs="Times New Roman"/>
                                    <w:color w:val="000000"/>
                                  </w:rPr>
                                  <w:t>M</w:t>
                                </w:r>
                                <w:r w:rsidRPr="00355FE8">
                                  <w:rPr>
                                    <w:rFonts w:ascii="Calibri" w:eastAsia="Times New Roman" w:hAnsi="Calibri" w:cs="Times New Roman"/>
                                    <w:color w:val="000000"/>
                                  </w:rPr>
                                  <w:t>anagement</w:t>
                                </w:r>
                                <w:r>
                                  <w:rPr>
                                    <w:rFonts w:ascii="Calibri" w:eastAsia="Times New Roman" w:hAnsi="Calibri" w:cs="Times New Roman"/>
                                    <w:color w:val="000000"/>
                                  </w:rPr>
                                  <w:t xml:space="preserve"> - Boise</w:t>
                                </w:r>
                              </w:ins>
                            </w:p>
                          </w:tc>
                        </w:tr>
                        <w:tr w:rsidR="00E00459" w:rsidRPr="002D698C" w14:paraId="38E5C280" w14:textId="77777777" w:rsidTr="008C4028">
                          <w:trPr>
                            <w:trHeight w:val="276"/>
                            <w:ins w:id="1055" w:author="Link, Timothy (tlink@uidaho.edu)" w:date="2017-04-03T12:32:00Z"/>
                          </w:trPr>
                          <w:tc>
                            <w:tcPr>
                              <w:tcW w:w="3058" w:type="dxa"/>
                              <w:tcBorders>
                                <w:top w:val="nil"/>
                                <w:left w:val="nil"/>
                                <w:bottom w:val="nil"/>
                                <w:right w:val="nil"/>
                              </w:tcBorders>
                              <w:shd w:val="clear" w:color="auto" w:fill="auto"/>
                              <w:noWrap/>
                              <w:vAlign w:val="bottom"/>
                              <w:hideMark/>
                            </w:tcPr>
                            <w:p w14:paraId="12BC8B32" w14:textId="77777777" w:rsidR="00E00459" w:rsidRPr="002D698C" w:rsidRDefault="00E00459" w:rsidP="008C4028">
                              <w:pPr>
                                <w:spacing w:after="0" w:line="240" w:lineRule="auto"/>
                                <w:rPr>
                                  <w:ins w:id="1056" w:author="Link, Timothy (tlink@uidaho.edu)" w:date="2017-04-03T12:32:00Z"/>
                                  <w:rFonts w:ascii="Calibri" w:eastAsia="Times New Roman" w:hAnsi="Calibri" w:cs="Times New Roman"/>
                                  <w:color w:val="000000"/>
                                </w:rPr>
                              </w:pPr>
                              <w:ins w:id="1057" w:author="Link, Timothy (tlink@uidaho.edu)" w:date="2017-04-03T12:32:00Z">
                                <w:r w:rsidRPr="002D698C">
                                  <w:rPr>
                                    <w:rFonts w:ascii="Calibri" w:eastAsia="Times New Roman" w:hAnsi="Calibri" w:cs="Times New Roman"/>
                                    <w:color w:val="000000"/>
                                  </w:rPr>
                                  <w:t xml:space="preserve">Kaye </w:t>
                                </w:r>
                                <w:proofErr w:type="spellStart"/>
                                <w:r w:rsidRPr="002D698C">
                                  <w:rPr>
                                    <w:rFonts w:ascii="Calibri" w:eastAsia="Times New Roman" w:hAnsi="Calibri" w:cs="Times New Roman"/>
                                    <w:color w:val="000000"/>
                                  </w:rPr>
                                  <w:t>Olpin</w:t>
                                </w:r>
                                <w:proofErr w:type="spellEnd"/>
                                <w:r w:rsidRPr="002D698C">
                                  <w:rPr>
                                    <w:rFonts w:ascii="Calibri" w:eastAsia="Times New Roman" w:hAnsi="Calibri" w:cs="Times New Roman"/>
                                    <w:color w:val="000000"/>
                                  </w:rPr>
                                  <w:t xml:space="preserve"> </w:t>
                                </w:r>
                              </w:ins>
                            </w:p>
                          </w:tc>
                          <w:tc>
                            <w:tcPr>
                              <w:tcW w:w="2070" w:type="dxa"/>
                              <w:tcBorders>
                                <w:top w:val="nil"/>
                                <w:left w:val="nil"/>
                                <w:bottom w:val="nil"/>
                                <w:right w:val="nil"/>
                              </w:tcBorders>
                              <w:shd w:val="clear" w:color="auto" w:fill="auto"/>
                              <w:noWrap/>
                              <w:vAlign w:val="bottom"/>
                              <w:hideMark/>
                            </w:tcPr>
                            <w:p w14:paraId="6634B429" w14:textId="77777777" w:rsidR="00E00459" w:rsidRPr="002D698C" w:rsidRDefault="00E00459" w:rsidP="008C4028">
                              <w:pPr>
                                <w:spacing w:after="0" w:line="240" w:lineRule="auto"/>
                                <w:rPr>
                                  <w:ins w:id="1058" w:author="Link, Timothy (tlink@uidaho.edu)" w:date="2017-04-03T12:32:00Z"/>
                                  <w:rFonts w:ascii="Calibri" w:eastAsia="Times New Roman" w:hAnsi="Calibri" w:cs="Times New Roman"/>
                                  <w:color w:val="000000"/>
                                </w:rPr>
                              </w:pPr>
                              <w:ins w:id="1059" w:author="Link, Timothy (tlink@uidaho.edu)" w:date="2017-04-03T12:32:00Z">
                                <w:r w:rsidRPr="002D698C">
                                  <w:rPr>
                                    <w:rFonts w:ascii="Calibri" w:eastAsia="Times New Roman" w:hAnsi="Calibri" w:cs="Times New Roman"/>
                                    <w:color w:val="000000"/>
                                  </w:rPr>
                                  <w:t>Idaho/Wyoming</w:t>
                                </w:r>
                              </w:ins>
                            </w:p>
                          </w:tc>
                          <w:tc>
                            <w:tcPr>
                              <w:tcW w:w="4591" w:type="dxa"/>
                              <w:tcBorders>
                                <w:top w:val="nil"/>
                                <w:left w:val="nil"/>
                                <w:bottom w:val="nil"/>
                                <w:right w:val="nil"/>
                              </w:tcBorders>
                              <w:shd w:val="clear" w:color="auto" w:fill="auto"/>
                              <w:noWrap/>
                              <w:vAlign w:val="bottom"/>
                              <w:hideMark/>
                            </w:tcPr>
                            <w:p w14:paraId="0EF06F2D" w14:textId="77777777" w:rsidR="00E00459" w:rsidRPr="002D698C" w:rsidRDefault="00E00459" w:rsidP="008C4028">
                              <w:pPr>
                                <w:spacing w:after="0" w:line="240" w:lineRule="auto"/>
                                <w:rPr>
                                  <w:ins w:id="1060" w:author="Link, Timothy (tlink@uidaho.edu)" w:date="2017-04-03T12:32:00Z"/>
                                  <w:rFonts w:ascii="Calibri" w:eastAsia="Times New Roman" w:hAnsi="Calibri" w:cs="Times New Roman"/>
                                  <w:color w:val="000000"/>
                                </w:rPr>
                              </w:pPr>
                              <w:ins w:id="1061" w:author="Link, Timothy (tlink@uidaho.edu)" w:date="2017-04-03T12:32:00Z">
                                <w:r w:rsidRPr="002D698C">
                                  <w:rPr>
                                    <w:rFonts w:ascii="Calibri" w:eastAsia="Times New Roman" w:hAnsi="Calibri" w:cs="Times New Roman"/>
                                    <w:color w:val="000000"/>
                                  </w:rPr>
                                  <w:t xml:space="preserve">Caribou </w:t>
                                </w:r>
                                <w:proofErr w:type="spellStart"/>
                                <w:r w:rsidRPr="002D698C">
                                  <w:rPr>
                                    <w:rFonts w:ascii="Calibri" w:eastAsia="Times New Roman" w:hAnsi="Calibri" w:cs="Times New Roman"/>
                                    <w:color w:val="000000"/>
                                  </w:rPr>
                                  <w:t>Targhee</w:t>
                                </w:r>
                                <w:proofErr w:type="spellEnd"/>
                                <w:r w:rsidRPr="002D698C">
                                  <w:rPr>
                                    <w:rFonts w:ascii="Calibri" w:eastAsia="Times New Roman" w:hAnsi="Calibri" w:cs="Times New Roman"/>
                                    <w:color w:val="000000"/>
                                  </w:rPr>
                                  <w:t xml:space="preserve">  National Forest </w:t>
                                </w:r>
                              </w:ins>
                            </w:p>
                          </w:tc>
                        </w:tr>
                        <w:tr w:rsidR="00E00459" w:rsidRPr="002D698C" w14:paraId="0480CF86" w14:textId="77777777" w:rsidTr="008C4028">
                          <w:trPr>
                            <w:trHeight w:val="276"/>
                            <w:ins w:id="1062" w:author="Link, Timothy (tlink@uidaho.edu)" w:date="2017-04-03T12:32:00Z"/>
                          </w:trPr>
                          <w:tc>
                            <w:tcPr>
                              <w:tcW w:w="3058" w:type="dxa"/>
                              <w:tcBorders>
                                <w:top w:val="nil"/>
                                <w:left w:val="nil"/>
                                <w:bottom w:val="nil"/>
                                <w:right w:val="nil"/>
                              </w:tcBorders>
                              <w:shd w:val="clear" w:color="auto" w:fill="auto"/>
                              <w:noWrap/>
                              <w:vAlign w:val="bottom"/>
                              <w:hideMark/>
                            </w:tcPr>
                            <w:p w14:paraId="61638855" w14:textId="77777777" w:rsidR="00E00459" w:rsidRPr="002D698C" w:rsidRDefault="00E00459" w:rsidP="008C4028">
                              <w:pPr>
                                <w:spacing w:after="0" w:line="240" w:lineRule="auto"/>
                                <w:rPr>
                                  <w:ins w:id="1063" w:author="Link, Timothy (tlink@uidaho.edu)" w:date="2017-04-03T12:32:00Z"/>
                                  <w:rFonts w:ascii="Calibri" w:eastAsia="Times New Roman" w:hAnsi="Calibri" w:cs="Times New Roman"/>
                                  <w:color w:val="000000"/>
                                </w:rPr>
                              </w:pPr>
                              <w:ins w:id="1064" w:author="Link, Timothy (tlink@uidaho.edu)" w:date="2017-04-03T12:32:00Z">
                                <w:r w:rsidRPr="002D698C">
                                  <w:rPr>
                                    <w:rFonts w:ascii="Calibri" w:eastAsia="Times New Roman" w:hAnsi="Calibri" w:cs="Times New Roman"/>
                                    <w:color w:val="000000"/>
                                  </w:rPr>
                                  <w:t xml:space="preserve">Patty Bates </w:t>
                                </w:r>
                              </w:ins>
                            </w:p>
                          </w:tc>
                          <w:tc>
                            <w:tcPr>
                              <w:tcW w:w="2070" w:type="dxa"/>
                              <w:tcBorders>
                                <w:top w:val="nil"/>
                                <w:left w:val="nil"/>
                                <w:bottom w:val="nil"/>
                                <w:right w:val="nil"/>
                              </w:tcBorders>
                              <w:shd w:val="clear" w:color="auto" w:fill="auto"/>
                              <w:noWrap/>
                              <w:vAlign w:val="bottom"/>
                              <w:hideMark/>
                            </w:tcPr>
                            <w:p w14:paraId="42720AEE" w14:textId="77777777" w:rsidR="00E00459" w:rsidRPr="002D698C" w:rsidRDefault="00E00459" w:rsidP="008C4028">
                              <w:pPr>
                                <w:spacing w:after="0" w:line="240" w:lineRule="auto"/>
                                <w:rPr>
                                  <w:ins w:id="1065" w:author="Link, Timothy (tlink@uidaho.edu)" w:date="2017-04-03T12:32:00Z"/>
                                  <w:rFonts w:ascii="Calibri" w:eastAsia="Times New Roman" w:hAnsi="Calibri" w:cs="Times New Roman"/>
                                  <w:color w:val="000000"/>
                                </w:rPr>
                              </w:pPr>
                              <w:ins w:id="1066"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2C1A3570" w14:textId="77777777" w:rsidR="00E00459" w:rsidRPr="002D698C" w:rsidRDefault="00E00459" w:rsidP="008C4028">
                              <w:pPr>
                                <w:spacing w:after="0" w:line="240" w:lineRule="auto"/>
                                <w:rPr>
                                  <w:ins w:id="1067" w:author="Link, Timothy (tlink@uidaho.edu)" w:date="2017-04-03T12:32:00Z"/>
                                  <w:rFonts w:ascii="Calibri" w:eastAsia="Times New Roman" w:hAnsi="Calibri" w:cs="Times New Roman"/>
                                  <w:color w:val="000000"/>
                                </w:rPr>
                              </w:pPr>
                              <w:ins w:id="1068" w:author="Link, Timothy (tlink@uidaho.edu)" w:date="2017-04-03T12:32:00Z">
                                <w:r w:rsidRPr="002D698C">
                                  <w:rPr>
                                    <w:rFonts w:ascii="Calibri" w:eastAsia="Times New Roman" w:hAnsi="Calibri" w:cs="Times New Roman"/>
                                    <w:color w:val="000000"/>
                                  </w:rPr>
                                  <w:t xml:space="preserve">Beaverhead </w:t>
                                </w:r>
                                <w:proofErr w:type="spellStart"/>
                                <w:r w:rsidRPr="002D698C">
                                  <w:rPr>
                                    <w:rFonts w:ascii="Calibri" w:eastAsia="Times New Roman" w:hAnsi="Calibri" w:cs="Times New Roman"/>
                                    <w:color w:val="000000"/>
                                  </w:rPr>
                                  <w:t>Deerlodge</w:t>
                                </w:r>
                                <w:proofErr w:type="spellEnd"/>
                                <w:r w:rsidRPr="002D698C">
                                  <w:rPr>
                                    <w:rFonts w:ascii="Calibri" w:eastAsia="Times New Roman" w:hAnsi="Calibri" w:cs="Times New Roman"/>
                                    <w:color w:val="000000"/>
                                  </w:rPr>
                                  <w:t xml:space="preserve">  National Forest </w:t>
                                </w:r>
                              </w:ins>
                            </w:p>
                          </w:tc>
                        </w:tr>
                        <w:tr w:rsidR="00E00459" w:rsidRPr="002D698C" w14:paraId="1BB8C165" w14:textId="77777777" w:rsidTr="008C4028">
                          <w:trPr>
                            <w:trHeight w:val="276"/>
                            <w:ins w:id="1069" w:author="Link, Timothy (tlink@uidaho.edu)" w:date="2017-04-03T12:32:00Z"/>
                          </w:trPr>
                          <w:tc>
                            <w:tcPr>
                              <w:tcW w:w="3058" w:type="dxa"/>
                              <w:tcBorders>
                                <w:top w:val="nil"/>
                                <w:left w:val="nil"/>
                                <w:bottom w:val="nil"/>
                                <w:right w:val="nil"/>
                              </w:tcBorders>
                              <w:shd w:val="clear" w:color="auto" w:fill="auto"/>
                              <w:noWrap/>
                              <w:vAlign w:val="bottom"/>
                              <w:hideMark/>
                            </w:tcPr>
                            <w:p w14:paraId="5CA6063E" w14:textId="77777777" w:rsidR="00E00459" w:rsidRPr="002D698C" w:rsidRDefault="00E00459" w:rsidP="008C4028">
                              <w:pPr>
                                <w:spacing w:after="0" w:line="240" w:lineRule="auto"/>
                                <w:rPr>
                                  <w:ins w:id="1070" w:author="Link, Timothy (tlink@uidaho.edu)" w:date="2017-04-03T12:32:00Z"/>
                                  <w:rFonts w:ascii="Calibri" w:eastAsia="Times New Roman" w:hAnsi="Calibri" w:cs="Times New Roman"/>
                                  <w:color w:val="000000"/>
                                </w:rPr>
                              </w:pPr>
                              <w:ins w:id="1071" w:author="Link, Timothy (tlink@uidaho.edu)" w:date="2017-04-03T12:32:00Z">
                                <w:r w:rsidRPr="002D698C">
                                  <w:rPr>
                                    <w:rFonts w:ascii="Calibri" w:eastAsia="Times New Roman" w:hAnsi="Calibri" w:cs="Times New Roman"/>
                                    <w:color w:val="000000"/>
                                  </w:rPr>
                                  <w:t xml:space="preserve">Marilyn </w:t>
                                </w:r>
                                <w:proofErr w:type="spellStart"/>
                                <w:r w:rsidRPr="002D698C">
                                  <w:rPr>
                                    <w:rFonts w:ascii="Calibri" w:eastAsia="Times New Roman" w:hAnsi="Calibri" w:cs="Times New Roman"/>
                                    <w:color w:val="000000"/>
                                  </w:rPr>
                                  <w:t>Wildey</w:t>
                                </w:r>
                                <w:proofErr w:type="spellEnd"/>
                              </w:ins>
                            </w:p>
                          </w:tc>
                          <w:tc>
                            <w:tcPr>
                              <w:tcW w:w="2070" w:type="dxa"/>
                              <w:tcBorders>
                                <w:top w:val="nil"/>
                                <w:left w:val="nil"/>
                                <w:bottom w:val="nil"/>
                                <w:right w:val="nil"/>
                              </w:tcBorders>
                              <w:shd w:val="clear" w:color="auto" w:fill="auto"/>
                              <w:noWrap/>
                              <w:vAlign w:val="bottom"/>
                              <w:hideMark/>
                            </w:tcPr>
                            <w:p w14:paraId="684A6C10" w14:textId="77777777" w:rsidR="00E00459" w:rsidRPr="002D698C" w:rsidRDefault="00E00459" w:rsidP="008C4028">
                              <w:pPr>
                                <w:spacing w:after="0" w:line="240" w:lineRule="auto"/>
                                <w:rPr>
                                  <w:ins w:id="1072" w:author="Link, Timothy (tlink@uidaho.edu)" w:date="2017-04-03T12:32:00Z"/>
                                  <w:rFonts w:ascii="Calibri" w:eastAsia="Times New Roman" w:hAnsi="Calibri" w:cs="Times New Roman"/>
                                  <w:color w:val="000000"/>
                                </w:rPr>
                              </w:pPr>
                              <w:ins w:id="1073"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0A207F1A" w14:textId="77777777" w:rsidR="00E00459" w:rsidRPr="002D698C" w:rsidRDefault="00E00459" w:rsidP="008C4028">
                              <w:pPr>
                                <w:spacing w:after="0" w:line="240" w:lineRule="auto"/>
                                <w:rPr>
                                  <w:ins w:id="1074" w:author="Link, Timothy (tlink@uidaho.edu)" w:date="2017-04-03T12:32:00Z"/>
                                  <w:rFonts w:ascii="Calibri" w:eastAsia="Times New Roman" w:hAnsi="Calibri" w:cs="Times New Roman"/>
                                  <w:color w:val="000000"/>
                                </w:rPr>
                              </w:pPr>
                              <w:ins w:id="1075" w:author="Link, Timothy (tlink@uidaho.edu)" w:date="2017-04-03T12:32:00Z">
                                <w:r w:rsidRPr="002D698C">
                                  <w:rPr>
                                    <w:rFonts w:ascii="Calibri" w:eastAsia="Times New Roman" w:hAnsi="Calibri" w:cs="Times New Roman"/>
                                    <w:color w:val="000000"/>
                                  </w:rPr>
                                  <w:t xml:space="preserve">Bitterroot  National Forest </w:t>
                                </w:r>
                              </w:ins>
                            </w:p>
                          </w:tc>
                        </w:tr>
                        <w:tr w:rsidR="00E00459" w:rsidRPr="002D698C" w14:paraId="0D1F184F" w14:textId="77777777" w:rsidTr="008C4028">
                          <w:trPr>
                            <w:trHeight w:val="306"/>
                            <w:ins w:id="1076" w:author="Link, Timothy (tlink@uidaho.edu)" w:date="2017-04-03T12:32:00Z"/>
                          </w:trPr>
                          <w:tc>
                            <w:tcPr>
                              <w:tcW w:w="3058" w:type="dxa"/>
                              <w:tcBorders>
                                <w:top w:val="nil"/>
                                <w:left w:val="nil"/>
                                <w:bottom w:val="nil"/>
                                <w:right w:val="nil"/>
                              </w:tcBorders>
                              <w:shd w:val="clear" w:color="auto" w:fill="auto"/>
                              <w:noWrap/>
                              <w:vAlign w:val="bottom"/>
                              <w:hideMark/>
                            </w:tcPr>
                            <w:p w14:paraId="19DFF4F8" w14:textId="77777777" w:rsidR="00E00459" w:rsidRPr="002D698C" w:rsidRDefault="00E00459" w:rsidP="008C4028">
                              <w:pPr>
                                <w:spacing w:after="0" w:line="240" w:lineRule="auto"/>
                                <w:rPr>
                                  <w:ins w:id="1077" w:author="Link, Timothy (tlink@uidaho.edu)" w:date="2017-04-03T12:32:00Z"/>
                                  <w:rFonts w:ascii="Calibri" w:eastAsia="Times New Roman" w:hAnsi="Calibri" w:cs="Times New Roman"/>
                                  <w:color w:val="000000"/>
                                </w:rPr>
                              </w:pPr>
                              <w:ins w:id="1078" w:author="Link, Timothy (tlink@uidaho.edu)" w:date="2017-04-03T12:32:00Z">
                                <w:r w:rsidRPr="002D698C">
                                  <w:rPr>
                                    <w:rFonts w:ascii="Calibri" w:eastAsia="Times New Roman" w:hAnsi="Calibri" w:cs="Times New Roman"/>
                                    <w:color w:val="000000"/>
                                  </w:rPr>
                                  <w:t>Liz McFarland</w:t>
                                </w:r>
                              </w:ins>
                            </w:p>
                          </w:tc>
                          <w:tc>
                            <w:tcPr>
                              <w:tcW w:w="2070" w:type="dxa"/>
                              <w:tcBorders>
                                <w:top w:val="nil"/>
                                <w:left w:val="nil"/>
                                <w:bottom w:val="nil"/>
                                <w:right w:val="nil"/>
                              </w:tcBorders>
                              <w:shd w:val="clear" w:color="auto" w:fill="auto"/>
                              <w:noWrap/>
                              <w:vAlign w:val="bottom"/>
                              <w:hideMark/>
                            </w:tcPr>
                            <w:p w14:paraId="3FC58730" w14:textId="77777777" w:rsidR="00E00459" w:rsidRPr="002D698C" w:rsidRDefault="00E00459" w:rsidP="008C4028">
                              <w:pPr>
                                <w:spacing w:after="0" w:line="240" w:lineRule="auto"/>
                                <w:rPr>
                                  <w:ins w:id="1079" w:author="Link, Timothy (tlink@uidaho.edu)" w:date="2017-04-03T12:32:00Z"/>
                                  <w:rFonts w:ascii="Calibri" w:eastAsia="Times New Roman" w:hAnsi="Calibri" w:cs="Times New Roman"/>
                                  <w:color w:val="000000"/>
                                </w:rPr>
                              </w:pPr>
                              <w:ins w:id="1080"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17E02604" w14:textId="77777777" w:rsidR="00E00459" w:rsidRPr="002D698C" w:rsidRDefault="00E00459" w:rsidP="008C4028">
                              <w:pPr>
                                <w:spacing w:after="0" w:line="240" w:lineRule="auto"/>
                                <w:rPr>
                                  <w:ins w:id="1081" w:author="Link, Timothy (tlink@uidaho.edu)" w:date="2017-04-03T12:32:00Z"/>
                                  <w:rFonts w:ascii="Calibri" w:eastAsia="Times New Roman" w:hAnsi="Calibri" w:cs="Times New Roman"/>
                                  <w:color w:val="000000"/>
                                </w:rPr>
                              </w:pPr>
                              <w:ins w:id="1082" w:author="Link, Timothy (tlink@uidaho.edu)" w:date="2017-04-03T12:32:00Z">
                                <w:r w:rsidRPr="002D698C">
                                  <w:rPr>
                                    <w:rFonts w:ascii="Calibri" w:eastAsia="Times New Roman" w:hAnsi="Calibri" w:cs="Times New Roman"/>
                                    <w:color w:val="000000"/>
                                  </w:rPr>
                                  <w:t xml:space="preserve">Gallatin  National Forest </w:t>
                                </w:r>
                              </w:ins>
                            </w:p>
                          </w:tc>
                        </w:tr>
                        <w:tr w:rsidR="00E00459" w:rsidRPr="002D698C" w14:paraId="17575AD5" w14:textId="77777777" w:rsidTr="008C4028">
                          <w:trPr>
                            <w:trHeight w:val="276"/>
                            <w:ins w:id="1083" w:author="Link, Timothy (tlink@uidaho.edu)" w:date="2017-04-03T12:32:00Z"/>
                          </w:trPr>
                          <w:tc>
                            <w:tcPr>
                              <w:tcW w:w="3058" w:type="dxa"/>
                              <w:tcBorders>
                                <w:top w:val="nil"/>
                                <w:left w:val="nil"/>
                                <w:bottom w:val="nil"/>
                                <w:right w:val="nil"/>
                              </w:tcBorders>
                              <w:shd w:val="clear" w:color="auto" w:fill="auto"/>
                              <w:noWrap/>
                              <w:vAlign w:val="bottom"/>
                            </w:tcPr>
                            <w:p w14:paraId="7CF452A8" w14:textId="77777777" w:rsidR="00E00459" w:rsidRPr="002D698C" w:rsidRDefault="00E00459" w:rsidP="008C4028">
                              <w:pPr>
                                <w:spacing w:after="0" w:line="240" w:lineRule="auto"/>
                                <w:rPr>
                                  <w:ins w:id="1084" w:author="Link, Timothy (tlink@uidaho.edu)" w:date="2017-04-03T12:32:00Z"/>
                                  <w:rFonts w:ascii="Calibri" w:eastAsia="Times New Roman" w:hAnsi="Calibri" w:cs="Times New Roman"/>
                                  <w:color w:val="000000"/>
                                </w:rPr>
                              </w:pPr>
                              <w:ins w:id="1085" w:author="Link, Timothy (tlink@uidaho.edu)" w:date="2017-04-03T12:32:00Z">
                                <w:r>
                                  <w:rPr>
                                    <w:rFonts w:ascii="Calibri" w:eastAsia="Times New Roman" w:hAnsi="Calibri" w:cs="Times New Roman"/>
                                    <w:color w:val="000000"/>
                                  </w:rPr>
                                  <w:t xml:space="preserve">Frank </w:t>
                                </w:r>
                                <w:proofErr w:type="spellStart"/>
                                <w:r>
                                  <w:rPr>
                                    <w:rFonts w:ascii="Calibri" w:eastAsia="Times New Roman" w:hAnsi="Calibri" w:cs="Times New Roman"/>
                                    <w:color w:val="000000"/>
                                  </w:rPr>
                                  <w:t>Cifala</w:t>
                                </w:r>
                                <w:proofErr w:type="spellEnd"/>
                              </w:ins>
                            </w:p>
                          </w:tc>
                          <w:tc>
                            <w:tcPr>
                              <w:tcW w:w="2070" w:type="dxa"/>
                              <w:tcBorders>
                                <w:top w:val="nil"/>
                                <w:left w:val="nil"/>
                                <w:bottom w:val="nil"/>
                                <w:right w:val="nil"/>
                              </w:tcBorders>
                              <w:shd w:val="clear" w:color="auto" w:fill="auto"/>
                              <w:noWrap/>
                              <w:vAlign w:val="bottom"/>
                            </w:tcPr>
                            <w:p w14:paraId="4413ED91" w14:textId="77777777" w:rsidR="00E00459" w:rsidRPr="002D698C" w:rsidRDefault="00E00459" w:rsidP="008C4028">
                              <w:pPr>
                                <w:spacing w:after="0" w:line="240" w:lineRule="auto"/>
                                <w:rPr>
                                  <w:ins w:id="1086" w:author="Link, Timothy (tlink@uidaho.edu)" w:date="2017-04-03T12:32:00Z"/>
                                  <w:rFonts w:ascii="Calibri" w:eastAsia="Times New Roman" w:hAnsi="Calibri" w:cs="Times New Roman"/>
                                  <w:color w:val="000000"/>
                                </w:rPr>
                              </w:pPr>
                              <w:ins w:id="1087"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tcPr>
                            <w:p w14:paraId="4B8DBB4D" w14:textId="77777777" w:rsidR="00E00459" w:rsidRPr="002D698C" w:rsidRDefault="00E00459" w:rsidP="008C4028">
                              <w:pPr>
                                <w:spacing w:after="0" w:line="240" w:lineRule="auto"/>
                                <w:rPr>
                                  <w:ins w:id="1088" w:author="Link, Timothy (tlink@uidaho.edu)" w:date="2017-04-03T12:32:00Z"/>
                                  <w:rFonts w:ascii="Calibri" w:eastAsia="Times New Roman" w:hAnsi="Calibri" w:cs="Times New Roman"/>
                                  <w:color w:val="000000"/>
                                </w:rPr>
                              </w:pPr>
                              <w:ins w:id="1089" w:author="Link, Timothy (tlink@uidaho.edu)" w:date="2017-04-03T12:32:00Z">
                                <w:r w:rsidRPr="002D698C">
                                  <w:rPr>
                                    <w:rFonts w:ascii="Calibri" w:eastAsia="Times New Roman" w:hAnsi="Calibri" w:cs="Times New Roman"/>
                                    <w:color w:val="000000"/>
                                  </w:rPr>
                                  <w:t>Gallatin  National Forest</w:t>
                                </w:r>
                              </w:ins>
                            </w:p>
                          </w:tc>
                        </w:tr>
                        <w:tr w:rsidR="00E00459" w:rsidRPr="002D698C" w14:paraId="582A9EFE" w14:textId="77777777" w:rsidTr="008C4028">
                          <w:trPr>
                            <w:trHeight w:val="276"/>
                            <w:ins w:id="1090" w:author="Link, Timothy (tlink@uidaho.edu)" w:date="2017-04-03T12:32:00Z"/>
                          </w:trPr>
                          <w:tc>
                            <w:tcPr>
                              <w:tcW w:w="3058" w:type="dxa"/>
                              <w:tcBorders>
                                <w:top w:val="nil"/>
                                <w:left w:val="nil"/>
                                <w:bottom w:val="nil"/>
                                <w:right w:val="nil"/>
                              </w:tcBorders>
                              <w:shd w:val="clear" w:color="auto" w:fill="auto"/>
                              <w:noWrap/>
                              <w:vAlign w:val="bottom"/>
                              <w:hideMark/>
                            </w:tcPr>
                            <w:p w14:paraId="0D445966" w14:textId="77777777" w:rsidR="00E00459" w:rsidRPr="002D698C" w:rsidRDefault="00E00459" w:rsidP="008C4028">
                              <w:pPr>
                                <w:spacing w:after="0" w:line="240" w:lineRule="auto"/>
                                <w:rPr>
                                  <w:ins w:id="1091" w:author="Link, Timothy (tlink@uidaho.edu)" w:date="2017-04-03T12:32:00Z"/>
                                  <w:rFonts w:ascii="Calibri" w:eastAsia="Times New Roman" w:hAnsi="Calibri" w:cs="Times New Roman"/>
                                  <w:color w:val="000000"/>
                                </w:rPr>
                              </w:pPr>
                              <w:ins w:id="1092" w:author="Link, Timothy (tlink@uidaho.edu)" w:date="2017-04-03T12:32:00Z">
                                <w:r w:rsidRPr="002D698C">
                                  <w:rPr>
                                    <w:rFonts w:ascii="Calibri" w:eastAsia="Times New Roman" w:hAnsi="Calibri" w:cs="Times New Roman"/>
                                    <w:color w:val="000000"/>
                                  </w:rPr>
                                  <w:t>Zev Hunting</w:t>
                                </w:r>
                              </w:ins>
                            </w:p>
                          </w:tc>
                          <w:tc>
                            <w:tcPr>
                              <w:tcW w:w="2070" w:type="dxa"/>
                              <w:tcBorders>
                                <w:top w:val="nil"/>
                                <w:left w:val="nil"/>
                                <w:bottom w:val="nil"/>
                                <w:right w:val="nil"/>
                              </w:tcBorders>
                              <w:shd w:val="clear" w:color="auto" w:fill="auto"/>
                              <w:noWrap/>
                              <w:vAlign w:val="bottom"/>
                              <w:hideMark/>
                            </w:tcPr>
                            <w:p w14:paraId="1226647E" w14:textId="77777777" w:rsidR="00E00459" w:rsidRPr="002D698C" w:rsidRDefault="00E00459" w:rsidP="008C4028">
                              <w:pPr>
                                <w:spacing w:after="0" w:line="240" w:lineRule="auto"/>
                                <w:rPr>
                                  <w:ins w:id="1093" w:author="Link, Timothy (tlink@uidaho.edu)" w:date="2017-04-03T12:32:00Z"/>
                                  <w:rFonts w:ascii="Calibri" w:eastAsia="Times New Roman" w:hAnsi="Calibri" w:cs="Times New Roman"/>
                                  <w:color w:val="000000"/>
                                </w:rPr>
                              </w:pPr>
                              <w:ins w:id="1094"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65E9DF5B" w14:textId="77777777" w:rsidR="00E00459" w:rsidRPr="002D698C" w:rsidRDefault="00E00459" w:rsidP="008C4028">
                              <w:pPr>
                                <w:spacing w:after="0" w:line="240" w:lineRule="auto"/>
                                <w:rPr>
                                  <w:ins w:id="1095" w:author="Link, Timothy (tlink@uidaho.edu)" w:date="2017-04-03T12:32:00Z"/>
                                  <w:rFonts w:ascii="Calibri" w:eastAsia="Times New Roman" w:hAnsi="Calibri" w:cs="Times New Roman"/>
                                  <w:color w:val="000000"/>
                                </w:rPr>
                              </w:pPr>
                              <w:ins w:id="1096" w:author="Link, Timothy (tlink@uidaho.edu)" w:date="2017-04-03T12:32:00Z">
                                <w:r w:rsidRPr="002D698C">
                                  <w:rPr>
                                    <w:rFonts w:ascii="Calibri" w:eastAsia="Times New Roman" w:hAnsi="Calibri" w:cs="Times New Roman"/>
                                    <w:color w:val="000000"/>
                                  </w:rPr>
                                  <w:t xml:space="preserve">Helena  National Forest </w:t>
                                </w:r>
                              </w:ins>
                            </w:p>
                          </w:tc>
                        </w:tr>
                        <w:tr w:rsidR="00E00459" w:rsidRPr="002D698C" w14:paraId="72F9659A" w14:textId="77777777" w:rsidTr="008C4028">
                          <w:trPr>
                            <w:trHeight w:val="276"/>
                            <w:ins w:id="1097" w:author="Link, Timothy (tlink@uidaho.edu)" w:date="2017-04-03T12:32:00Z"/>
                          </w:trPr>
                          <w:tc>
                            <w:tcPr>
                              <w:tcW w:w="3058" w:type="dxa"/>
                              <w:tcBorders>
                                <w:top w:val="nil"/>
                                <w:left w:val="nil"/>
                                <w:bottom w:val="nil"/>
                                <w:right w:val="nil"/>
                              </w:tcBorders>
                              <w:shd w:val="clear" w:color="auto" w:fill="auto"/>
                              <w:noWrap/>
                              <w:vAlign w:val="bottom"/>
                              <w:hideMark/>
                            </w:tcPr>
                            <w:p w14:paraId="7622568E" w14:textId="77777777" w:rsidR="00E00459" w:rsidRPr="002D698C" w:rsidRDefault="00E00459" w:rsidP="008C4028">
                              <w:pPr>
                                <w:spacing w:after="0" w:line="240" w:lineRule="auto"/>
                                <w:rPr>
                                  <w:ins w:id="1098" w:author="Link, Timothy (tlink@uidaho.edu)" w:date="2017-04-03T12:32:00Z"/>
                                  <w:rFonts w:ascii="Calibri" w:eastAsia="Times New Roman" w:hAnsi="Calibri" w:cs="Times New Roman"/>
                                  <w:color w:val="000000"/>
                                </w:rPr>
                              </w:pPr>
                              <w:ins w:id="1099" w:author="Link, Timothy (tlink@uidaho.edu)" w:date="2017-04-03T12:32:00Z">
                                <w:r w:rsidRPr="002D698C">
                                  <w:rPr>
                                    <w:rFonts w:ascii="Calibri" w:eastAsia="Times New Roman" w:hAnsi="Calibri" w:cs="Times New Roman"/>
                                    <w:color w:val="000000"/>
                                  </w:rPr>
                                  <w:t xml:space="preserve">Jared </w:t>
                                </w:r>
                                <w:proofErr w:type="spellStart"/>
                                <w:r w:rsidRPr="002D698C">
                                  <w:rPr>
                                    <w:rFonts w:ascii="Calibri" w:eastAsia="Times New Roman" w:hAnsi="Calibri" w:cs="Times New Roman"/>
                                    <w:color w:val="000000"/>
                                  </w:rPr>
                                  <w:t>Bybee</w:t>
                                </w:r>
                                <w:proofErr w:type="spellEnd"/>
                              </w:ins>
                            </w:p>
                          </w:tc>
                          <w:tc>
                            <w:tcPr>
                              <w:tcW w:w="2070" w:type="dxa"/>
                              <w:tcBorders>
                                <w:top w:val="nil"/>
                                <w:left w:val="nil"/>
                                <w:bottom w:val="nil"/>
                                <w:right w:val="nil"/>
                              </w:tcBorders>
                              <w:shd w:val="clear" w:color="auto" w:fill="auto"/>
                              <w:noWrap/>
                              <w:vAlign w:val="bottom"/>
                              <w:hideMark/>
                            </w:tcPr>
                            <w:p w14:paraId="1E5F6F16" w14:textId="77777777" w:rsidR="00E00459" w:rsidRPr="002D698C" w:rsidRDefault="00E00459" w:rsidP="008C4028">
                              <w:pPr>
                                <w:spacing w:after="0" w:line="240" w:lineRule="auto"/>
                                <w:rPr>
                                  <w:ins w:id="1100" w:author="Link, Timothy (tlink@uidaho.edu)" w:date="2017-04-03T12:32:00Z"/>
                                  <w:rFonts w:ascii="Calibri" w:eastAsia="Times New Roman" w:hAnsi="Calibri" w:cs="Times New Roman"/>
                                  <w:color w:val="000000"/>
                                </w:rPr>
                              </w:pPr>
                              <w:ins w:id="1101" w:author="Link, Timothy (tlink@uidaho.edu)" w:date="2017-04-03T12:32:00Z">
                                <w:r w:rsidRPr="002D698C">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hideMark/>
                            </w:tcPr>
                            <w:p w14:paraId="4E356F3D" w14:textId="77777777" w:rsidR="00E00459" w:rsidRPr="002D698C" w:rsidRDefault="00E00459" w:rsidP="008C4028">
                              <w:pPr>
                                <w:spacing w:after="0" w:line="240" w:lineRule="auto"/>
                                <w:rPr>
                                  <w:ins w:id="1102" w:author="Link, Timothy (tlink@uidaho.edu)" w:date="2017-04-03T12:32:00Z"/>
                                  <w:rFonts w:ascii="Calibri" w:eastAsia="Times New Roman" w:hAnsi="Calibri" w:cs="Times New Roman"/>
                                  <w:color w:val="000000"/>
                                </w:rPr>
                              </w:pPr>
                              <w:ins w:id="1103" w:author="Link, Timothy (tlink@uidaho.edu)" w:date="2017-04-03T12:32:00Z">
                                <w:r w:rsidRPr="002D698C">
                                  <w:rPr>
                                    <w:rFonts w:ascii="Calibri" w:eastAsia="Times New Roman" w:hAnsi="Calibri" w:cs="Times New Roman"/>
                                    <w:color w:val="000000"/>
                                  </w:rPr>
                                  <w:t>Montana Bureau of Land Management</w:t>
                                </w:r>
                              </w:ins>
                            </w:p>
                          </w:tc>
                        </w:tr>
                        <w:tr w:rsidR="00E00459" w:rsidRPr="002D698C" w14:paraId="7A84340F" w14:textId="77777777" w:rsidTr="008C4028">
                          <w:trPr>
                            <w:trHeight w:val="276"/>
                            <w:ins w:id="1104" w:author="Link, Timothy (tlink@uidaho.edu)" w:date="2017-04-03T12:32:00Z"/>
                          </w:trPr>
                          <w:tc>
                            <w:tcPr>
                              <w:tcW w:w="3058" w:type="dxa"/>
                              <w:tcBorders>
                                <w:top w:val="nil"/>
                                <w:left w:val="nil"/>
                                <w:bottom w:val="nil"/>
                                <w:right w:val="nil"/>
                              </w:tcBorders>
                              <w:shd w:val="clear" w:color="auto" w:fill="auto"/>
                              <w:noWrap/>
                              <w:vAlign w:val="bottom"/>
                            </w:tcPr>
                            <w:p w14:paraId="64BBBB1B" w14:textId="77777777" w:rsidR="00E00459" w:rsidRPr="002D698C" w:rsidRDefault="00E00459" w:rsidP="008C4028">
                              <w:pPr>
                                <w:spacing w:after="0" w:line="240" w:lineRule="auto"/>
                                <w:rPr>
                                  <w:ins w:id="1105" w:author="Link, Timothy (tlink@uidaho.edu)" w:date="2017-04-03T12:32:00Z"/>
                                  <w:rFonts w:ascii="Calibri" w:eastAsia="Times New Roman" w:hAnsi="Calibri" w:cs="Times New Roman"/>
                                  <w:color w:val="000000"/>
                                </w:rPr>
                              </w:pPr>
                              <w:ins w:id="1106" w:author="Link, Timothy (tlink@uidaho.edu)" w:date="2017-04-03T12:32:00Z">
                                <w:r>
                                  <w:rPr>
                                    <w:rFonts w:ascii="Calibri" w:eastAsia="Times New Roman" w:hAnsi="Calibri" w:cs="Times New Roman"/>
                                    <w:color w:val="000000"/>
                                  </w:rPr>
                                  <w:t xml:space="preserve">Pat </w:t>
                                </w:r>
                                <w:proofErr w:type="spellStart"/>
                                <w:r>
                                  <w:rPr>
                                    <w:rFonts w:ascii="Calibri" w:eastAsia="Times New Roman" w:hAnsi="Calibri" w:cs="Times New Roman"/>
                                    <w:color w:val="000000"/>
                                  </w:rPr>
                                  <w:t>Fosee</w:t>
                                </w:r>
                                <w:proofErr w:type="spellEnd"/>
                              </w:ins>
                            </w:p>
                          </w:tc>
                          <w:tc>
                            <w:tcPr>
                              <w:tcW w:w="2070" w:type="dxa"/>
                              <w:tcBorders>
                                <w:top w:val="nil"/>
                                <w:left w:val="nil"/>
                                <w:bottom w:val="nil"/>
                                <w:right w:val="nil"/>
                              </w:tcBorders>
                              <w:shd w:val="clear" w:color="auto" w:fill="auto"/>
                              <w:noWrap/>
                              <w:vAlign w:val="bottom"/>
                            </w:tcPr>
                            <w:p w14:paraId="1105E5E2" w14:textId="77777777" w:rsidR="00E00459" w:rsidRPr="002D698C" w:rsidRDefault="00E00459" w:rsidP="008C4028">
                              <w:pPr>
                                <w:spacing w:after="0" w:line="240" w:lineRule="auto"/>
                                <w:rPr>
                                  <w:ins w:id="1107" w:author="Link, Timothy (tlink@uidaho.edu)" w:date="2017-04-03T12:32:00Z"/>
                                  <w:rFonts w:ascii="Calibri" w:eastAsia="Times New Roman" w:hAnsi="Calibri" w:cs="Times New Roman"/>
                                  <w:color w:val="000000"/>
                                </w:rPr>
                              </w:pPr>
                              <w:ins w:id="1108" w:author="Link, Timothy (tlink@uidaho.edu)" w:date="2017-04-03T12:32:00Z">
                                <w:r>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tcPr>
                            <w:p w14:paraId="2A50D83C" w14:textId="77777777" w:rsidR="00E00459" w:rsidRPr="002D698C" w:rsidRDefault="00E00459" w:rsidP="008C4028">
                              <w:pPr>
                                <w:spacing w:after="0" w:line="240" w:lineRule="auto"/>
                                <w:rPr>
                                  <w:ins w:id="1109" w:author="Link, Timothy (tlink@uidaho.edu)" w:date="2017-04-03T12:32:00Z"/>
                                  <w:rFonts w:ascii="Calibri" w:eastAsia="Times New Roman" w:hAnsi="Calibri" w:cs="Times New Roman"/>
                                  <w:color w:val="000000"/>
                                </w:rPr>
                              </w:pPr>
                              <w:ins w:id="1110" w:author="Link, Timothy (tlink@uidaho.edu)" w:date="2017-04-03T12:32:00Z">
                                <w:r w:rsidRPr="002D698C">
                                  <w:rPr>
                                    <w:rFonts w:ascii="Calibri" w:eastAsia="Times New Roman" w:hAnsi="Calibri" w:cs="Times New Roman"/>
                                    <w:color w:val="000000"/>
                                  </w:rPr>
                                  <w:t>Montana Bureau of Land Management</w:t>
                                </w:r>
                              </w:ins>
                            </w:p>
                          </w:tc>
                        </w:tr>
                        <w:tr w:rsidR="00E00459" w:rsidRPr="002D698C" w14:paraId="459B23C3" w14:textId="77777777" w:rsidTr="008C4028">
                          <w:trPr>
                            <w:trHeight w:val="276"/>
                            <w:ins w:id="1111" w:author="Link, Timothy (tlink@uidaho.edu)" w:date="2017-04-03T12:32:00Z"/>
                          </w:trPr>
                          <w:tc>
                            <w:tcPr>
                              <w:tcW w:w="3058" w:type="dxa"/>
                              <w:tcBorders>
                                <w:top w:val="nil"/>
                                <w:left w:val="nil"/>
                                <w:bottom w:val="nil"/>
                                <w:right w:val="nil"/>
                              </w:tcBorders>
                              <w:shd w:val="clear" w:color="auto" w:fill="auto"/>
                              <w:noWrap/>
                              <w:vAlign w:val="bottom"/>
                            </w:tcPr>
                            <w:p w14:paraId="3CCE217B" w14:textId="77777777" w:rsidR="00E00459" w:rsidRPr="002D698C" w:rsidRDefault="00E00459" w:rsidP="008C4028">
                              <w:pPr>
                                <w:spacing w:after="0" w:line="240" w:lineRule="auto"/>
                                <w:rPr>
                                  <w:ins w:id="1112" w:author="Link, Timothy (tlink@uidaho.edu)" w:date="2017-04-03T12:32:00Z"/>
                                  <w:rFonts w:ascii="Calibri" w:eastAsia="Times New Roman" w:hAnsi="Calibri" w:cs="Times New Roman"/>
                                  <w:color w:val="000000"/>
                                </w:rPr>
                              </w:pPr>
                              <w:proofErr w:type="spellStart"/>
                              <w:ins w:id="1113" w:author="Link, Timothy (tlink@uidaho.edu)" w:date="2017-04-03T12:32:00Z">
                                <w:r w:rsidRPr="002D698C">
                                  <w:rPr>
                                    <w:rFonts w:ascii="Calibri" w:eastAsia="Times New Roman" w:hAnsi="Calibri" w:cs="Times New Roman"/>
                                    <w:color w:val="000000"/>
                                  </w:rPr>
                                  <w:t>MaryLou</w:t>
                                </w:r>
                                <w:proofErr w:type="spellEnd"/>
                                <w:r w:rsidRPr="002D698C">
                                  <w:rPr>
                                    <w:rFonts w:ascii="Calibri" w:eastAsia="Times New Roman" w:hAnsi="Calibri" w:cs="Times New Roman"/>
                                    <w:color w:val="000000"/>
                                  </w:rPr>
                                  <w:t xml:space="preserve"> Zimmerman</w:t>
                                </w:r>
                              </w:ins>
                            </w:p>
                          </w:tc>
                          <w:tc>
                            <w:tcPr>
                              <w:tcW w:w="2070" w:type="dxa"/>
                              <w:tcBorders>
                                <w:top w:val="nil"/>
                                <w:left w:val="nil"/>
                                <w:bottom w:val="nil"/>
                                <w:right w:val="nil"/>
                              </w:tcBorders>
                              <w:shd w:val="clear" w:color="auto" w:fill="auto"/>
                              <w:noWrap/>
                              <w:vAlign w:val="bottom"/>
                            </w:tcPr>
                            <w:p w14:paraId="4AE7333D" w14:textId="77777777" w:rsidR="00E00459" w:rsidRPr="002D698C" w:rsidRDefault="00E00459" w:rsidP="008C4028">
                              <w:pPr>
                                <w:spacing w:after="0" w:line="240" w:lineRule="auto"/>
                                <w:rPr>
                                  <w:ins w:id="1114" w:author="Link, Timothy (tlink@uidaho.edu)" w:date="2017-04-03T12:32:00Z"/>
                                  <w:rFonts w:ascii="Calibri" w:eastAsia="Times New Roman" w:hAnsi="Calibri" w:cs="Times New Roman"/>
                                  <w:color w:val="000000"/>
                                </w:rPr>
                              </w:pPr>
                              <w:ins w:id="1115" w:author="Link, Timothy (tlink@uidaho.edu)" w:date="2017-04-03T12:32:00Z">
                                <w:r>
                                  <w:rPr>
                                    <w:rFonts w:ascii="Calibri" w:eastAsia="Times New Roman" w:hAnsi="Calibri" w:cs="Times New Roman"/>
                                    <w:color w:val="000000"/>
                                  </w:rPr>
                                  <w:t>Montana</w:t>
                                </w:r>
                              </w:ins>
                            </w:p>
                          </w:tc>
                          <w:tc>
                            <w:tcPr>
                              <w:tcW w:w="4591" w:type="dxa"/>
                              <w:tcBorders>
                                <w:top w:val="nil"/>
                                <w:left w:val="nil"/>
                                <w:bottom w:val="nil"/>
                                <w:right w:val="nil"/>
                              </w:tcBorders>
                              <w:shd w:val="clear" w:color="auto" w:fill="auto"/>
                              <w:noWrap/>
                              <w:vAlign w:val="bottom"/>
                            </w:tcPr>
                            <w:p w14:paraId="22A596E9" w14:textId="77777777" w:rsidR="00E00459" w:rsidRPr="002D698C" w:rsidRDefault="00E00459" w:rsidP="008C4028">
                              <w:pPr>
                                <w:spacing w:after="0" w:line="240" w:lineRule="auto"/>
                                <w:rPr>
                                  <w:ins w:id="1116" w:author="Link, Timothy (tlink@uidaho.edu)" w:date="2017-04-03T12:32:00Z"/>
                                  <w:rFonts w:ascii="Calibri" w:eastAsia="Times New Roman" w:hAnsi="Calibri" w:cs="Times New Roman"/>
                                  <w:color w:val="000000"/>
                                </w:rPr>
                              </w:pPr>
                              <w:ins w:id="1117" w:author="Link, Timothy (tlink@uidaho.edu)" w:date="2017-04-03T12:32:00Z">
                                <w:r w:rsidRPr="002D698C">
                                  <w:rPr>
                                    <w:rFonts w:ascii="Calibri" w:eastAsia="Times New Roman" w:hAnsi="Calibri" w:cs="Times New Roman"/>
                                    <w:color w:val="000000"/>
                                  </w:rPr>
                                  <w:t>Montana Bureau of Land Management</w:t>
                                </w:r>
                              </w:ins>
                            </w:p>
                          </w:tc>
                        </w:tr>
                        <w:tr w:rsidR="00E00459" w:rsidRPr="002D698C" w14:paraId="7BBF6C83" w14:textId="77777777" w:rsidTr="008C4028">
                          <w:trPr>
                            <w:trHeight w:val="276"/>
                            <w:ins w:id="1118" w:author="Link, Timothy (tlink@uidaho.edu)" w:date="2017-04-03T12:32:00Z"/>
                          </w:trPr>
                          <w:tc>
                            <w:tcPr>
                              <w:tcW w:w="3058" w:type="dxa"/>
                              <w:tcBorders>
                                <w:top w:val="nil"/>
                                <w:left w:val="nil"/>
                                <w:bottom w:val="nil"/>
                                <w:right w:val="nil"/>
                              </w:tcBorders>
                              <w:shd w:val="clear" w:color="auto" w:fill="auto"/>
                              <w:noWrap/>
                              <w:vAlign w:val="bottom"/>
                              <w:hideMark/>
                            </w:tcPr>
                            <w:p w14:paraId="6BB7D5BD" w14:textId="77777777" w:rsidR="00E00459" w:rsidRPr="002D698C" w:rsidRDefault="00E00459" w:rsidP="008C4028">
                              <w:pPr>
                                <w:spacing w:after="0" w:line="240" w:lineRule="auto"/>
                                <w:rPr>
                                  <w:ins w:id="1119" w:author="Link, Timothy (tlink@uidaho.edu)" w:date="2017-04-03T12:32:00Z"/>
                                  <w:rFonts w:ascii="Calibri" w:eastAsia="Times New Roman" w:hAnsi="Calibri" w:cs="Times New Roman"/>
                                  <w:color w:val="000000"/>
                                </w:rPr>
                              </w:pPr>
                              <w:proofErr w:type="spellStart"/>
                              <w:ins w:id="1120" w:author="Link, Timothy (tlink@uidaho.edu)" w:date="2017-04-03T12:32:00Z">
                                <w:r w:rsidRPr="002D698C">
                                  <w:rPr>
                                    <w:rFonts w:ascii="Calibri" w:eastAsia="Times New Roman" w:hAnsi="Calibri" w:cs="Times New Roman"/>
                                    <w:color w:val="000000"/>
                                  </w:rPr>
                                  <w:t>Stacia</w:t>
                                </w:r>
                                <w:proofErr w:type="spellEnd"/>
                                <w:r w:rsidRPr="002D698C">
                                  <w:rPr>
                                    <w:rFonts w:ascii="Calibri" w:eastAsia="Times New Roman" w:hAnsi="Calibri" w:cs="Times New Roman"/>
                                    <w:color w:val="000000"/>
                                  </w:rPr>
                                  <w:t xml:space="preserve"> Kimball</w:t>
                                </w:r>
                              </w:ins>
                            </w:p>
                          </w:tc>
                          <w:tc>
                            <w:tcPr>
                              <w:tcW w:w="2070" w:type="dxa"/>
                              <w:tcBorders>
                                <w:top w:val="nil"/>
                                <w:left w:val="nil"/>
                                <w:bottom w:val="nil"/>
                                <w:right w:val="nil"/>
                              </w:tcBorders>
                              <w:shd w:val="clear" w:color="auto" w:fill="auto"/>
                              <w:noWrap/>
                              <w:vAlign w:val="bottom"/>
                              <w:hideMark/>
                            </w:tcPr>
                            <w:p w14:paraId="068FB511" w14:textId="77777777" w:rsidR="00E00459" w:rsidRPr="002D698C" w:rsidRDefault="00E00459" w:rsidP="008C4028">
                              <w:pPr>
                                <w:spacing w:after="0" w:line="240" w:lineRule="auto"/>
                                <w:rPr>
                                  <w:ins w:id="1121" w:author="Link, Timothy (tlink@uidaho.edu)" w:date="2017-04-03T12:32:00Z"/>
                                  <w:rFonts w:ascii="Calibri" w:eastAsia="Times New Roman" w:hAnsi="Calibri" w:cs="Times New Roman"/>
                                  <w:color w:val="000000"/>
                                </w:rPr>
                              </w:pPr>
                              <w:ins w:id="1122" w:author="Link, Timothy (tlink@uidaho.edu)" w:date="2017-04-03T12:32:00Z">
                                <w:r w:rsidRPr="002D698C">
                                  <w:rPr>
                                    <w:rFonts w:ascii="Calibri" w:eastAsia="Times New Roman" w:hAnsi="Calibri" w:cs="Times New Roman"/>
                                    <w:color w:val="000000"/>
                                  </w:rPr>
                                  <w:t>Oregon</w:t>
                                </w:r>
                              </w:ins>
                            </w:p>
                          </w:tc>
                          <w:tc>
                            <w:tcPr>
                              <w:tcW w:w="4591" w:type="dxa"/>
                              <w:tcBorders>
                                <w:top w:val="nil"/>
                                <w:left w:val="nil"/>
                                <w:bottom w:val="nil"/>
                                <w:right w:val="nil"/>
                              </w:tcBorders>
                              <w:shd w:val="clear" w:color="auto" w:fill="auto"/>
                              <w:noWrap/>
                              <w:vAlign w:val="bottom"/>
                              <w:hideMark/>
                            </w:tcPr>
                            <w:p w14:paraId="5221F4F6" w14:textId="77777777" w:rsidR="00E00459" w:rsidRPr="002D698C" w:rsidRDefault="00E00459" w:rsidP="008C4028">
                              <w:pPr>
                                <w:spacing w:after="0" w:line="240" w:lineRule="auto"/>
                                <w:rPr>
                                  <w:ins w:id="1123" w:author="Link, Timothy (tlink@uidaho.edu)" w:date="2017-04-03T12:32:00Z"/>
                                  <w:rFonts w:ascii="Calibri" w:eastAsia="Times New Roman" w:hAnsi="Calibri" w:cs="Times New Roman"/>
                                  <w:color w:val="000000"/>
                                </w:rPr>
                              </w:pPr>
                              <w:ins w:id="1124" w:author="Link, Timothy (tlink@uidaho.edu)" w:date="2017-04-03T12:32:00Z">
                                <w:r w:rsidRPr="002D698C">
                                  <w:rPr>
                                    <w:rFonts w:ascii="Calibri" w:eastAsia="Times New Roman" w:hAnsi="Calibri" w:cs="Times New Roman"/>
                                    <w:color w:val="000000"/>
                                  </w:rPr>
                                  <w:t xml:space="preserve">Malheur  National Forest </w:t>
                                </w:r>
                              </w:ins>
                            </w:p>
                          </w:tc>
                        </w:tr>
                        <w:tr w:rsidR="00E00459" w:rsidRPr="002D698C" w14:paraId="07CBB7F8" w14:textId="77777777" w:rsidTr="008C4028">
                          <w:trPr>
                            <w:trHeight w:val="276"/>
                            <w:ins w:id="1125" w:author="Link, Timothy (tlink@uidaho.edu)" w:date="2017-04-03T12:32:00Z"/>
                          </w:trPr>
                          <w:tc>
                            <w:tcPr>
                              <w:tcW w:w="3058" w:type="dxa"/>
                              <w:tcBorders>
                                <w:top w:val="nil"/>
                                <w:left w:val="nil"/>
                                <w:bottom w:val="nil"/>
                                <w:right w:val="nil"/>
                              </w:tcBorders>
                              <w:shd w:val="clear" w:color="auto" w:fill="auto"/>
                              <w:noWrap/>
                              <w:vAlign w:val="bottom"/>
                              <w:hideMark/>
                            </w:tcPr>
                            <w:p w14:paraId="79B2D40C" w14:textId="77777777" w:rsidR="00E00459" w:rsidRPr="002D698C" w:rsidRDefault="00E00459" w:rsidP="008C4028">
                              <w:pPr>
                                <w:spacing w:after="0" w:line="240" w:lineRule="auto"/>
                                <w:rPr>
                                  <w:ins w:id="1126" w:author="Link, Timothy (tlink@uidaho.edu)" w:date="2017-04-03T12:32:00Z"/>
                                  <w:rFonts w:ascii="Calibri" w:eastAsia="Times New Roman" w:hAnsi="Calibri" w:cs="Times New Roman"/>
                                  <w:color w:val="000000"/>
                                </w:rPr>
                              </w:pPr>
                              <w:ins w:id="1127" w:author="Link, Timothy (tlink@uidaho.edu)" w:date="2017-04-03T12:32:00Z">
                                <w:r w:rsidRPr="002D698C">
                                  <w:rPr>
                                    <w:rFonts w:ascii="Calibri" w:eastAsia="Times New Roman" w:hAnsi="Calibri" w:cs="Times New Roman"/>
                                    <w:color w:val="000000"/>
                                  </w:rPr>
                                  <w:t>Jeff Bloom</w:t>
                                </w:r>
                              </w:ins>
                            </w:p>
                          </w:tc>
                          <w:tc>
                            <w:tcPr>
                              <w:tcW w:w="2070" w:type="dxa"/>
                              <w:tcBorders>
                                <w:top w:val="nil"/>
                                <w:left w:val="nil"/>
                                <w:bottom w:val="nil"/>
                                <w:right w:val="nil"/>
                              </w:tcBorders>
                              <w:shd w:val="clear" w:color="auto" w:fill="auto"/>
                              <w:noWrap/>
                              <w:vAlign w:val="bottom"/>
                              <w:hideMark/>
                            </w:tcPr>
                            <w:p w14:paraId="5C7DD74E" w14:textId="77777777" w:rsidR="00E00459" w:rsidRPr="002D698C" w:rsidRDefault="00E00459" w:rsidP="008C4028">
                              <w:pPr>
                                <w:spacing w:after="0" w:line="240" w:lineRule="auto"/>
                                <w:rPr>
                                  <w:ins w:id="1128" w:author="Link, Timothy (tlink@uidaho.edu)" w:date="2017-04-03T12:32:00Z"/>
                                  <w:rFonts w:ascii="Calibri" w:eastAsia="Times New Roman" w:hAnsi="Calibri" w:cs="Times New Roman"/>
                                  <w:color w:val="000000"/>
                                </w:rPr>
                              </w:pPr>
                              <w:ins w:id="1129" w:author="Link, Timothy (tlink@uidaho.edu)" w:date="2017-04-03T12:32:00Z">
                                <w:r w:rsidRPr="002D698C">
                                  <w:rPr>
                                    <w:rFonts w:ascii="Calibri" w:eastAsia="Times New Roman" w:hAnsi="Calibri" w:cs="Times New Roman"/>
                                    <w:color w:val="000000"/>
                                  </w:rPr>
                                  <w:t>Oregon</w:t>
                                </w:r>
                              </w:ins>
                            </w:p>
                          </w:tc>
                          <w:tc>
                            <w:tcPr>
                              <w:tcW w:w="4591" w:type="dxa"/>
                              <w:tcBorders>
                                <w:top w:val="nil"/>
                                <w:left w:val="nil"/>
                                <w:bottom w:val="nil"/>
                                <w:right w:val="nil"/>
                              </w:tcBorders>
                              <w:shd w:val="clear" w:color="auto" w:fill="auto"/>
                              <w:noWrap/>
                              <w:vAlign w:val="bottom"/>
                              <w:hideMark/>
                            </w:tcPr>
                            <w:p w14:paraId="62B9AA6B" w14:textId="77777777" w:rsidR="00E00459" w:rsidRPr="002D698C" w:rsidRDefault="00E00459" w:rsidP="008C4028">
                              <w:pPr>
                                <w:spacing w:after="0" w:line="240" w:lineRule="auto"/>
                                <w:rPr>
                                  <w:ins w:id="1130" w:author="Link, Timothy (tlink@uidaho.edu)" w:date="2017-04-03T12:32:00Z"/>
                                  <w:rFonts w:ascii="Calibri" w:eastAsia="Times New Roman" w:hAnsi="Calibri" w:cs="Times New Roman"/>
                                  <w:color w:val="000000"/>
                                </w:rPr>
                              </w:pPr>
                              <w:ins w:id="1131" w:author="Link, Timothy (tlink@uidaho.edu)" w:date="2017-04-03T12:32:00Z">
                                <w:r w:rsidRPr="002D698C">
                                  <w:rPr>
                                    <w:rFonts w:ascii="Calibri" w:eastAsia="Times New Roman" w:hAnsi="Calibri" w:cs="Times New Roman"/>
                                    <w:color w:val="000000"/>
                                  </w:rPr>
                                  <w:t xml:space="preserve">Umatilla National Forest </w:t>
                                </w:r>
                              </w:ins>
                            </w:p>
                          </w:tc>
                        </w:tr>
                        <w:tr w:rsidR="00E00459" w:rsidRPr="002D698C" w14:paraId="16133732" w14:textId="77777777" w:rsidTr="008C4028">
                          <w:trPr>
                            <w:trHeight w:val="276"/>
                            <w:ins w:id="1132" w:author="Link, Timothy (tlink@uidaho.edu)" w:date="2017-04-03T12:32:00Z"/>
                          </w:trPr>
                          <w:tc>
                            <w:tcPr>
                              <w:tcW w:w="3058" w:type="dxa"/>
                              <w:tcBorders>
                                <w:top w:val="nil"/>
                                <w:left w:val="nil"/>
                                <w:right w:val="nil"/>
                              </w:tcBorders>
                              <w:shd w:val="clear" w:color="auto" w:fill="auto"/>
                              <w:noWrap/>
                              <w:vAlign w:val="bottom"/>
                              <w:hideMark/>
                            </w:tcPr>
                            <w:p w14:paraId="2D5D6A8E" w14:textId="77777777" w:rsidR="00E00459" w:rsidRPr="002D698C" w:rsidRDefault="00E00459" w:rsidP="008C4028">
                              <w:pPr>
                                <w:spacing w:after="0" w:line="240" w:lineRule="auto"/>
                                <w:rPr>
                                  <w:ins w:id="1133" w:author="Link, Timothy (tlink@uidaho.edu)" w:date="2017-04-03T12:32:00Z"/>
                                  <w:rFonts w:ascii="Calibri" w:eastAsia="Times New Roman" w:hAnsi="Calibri" w:cs="Times New Roman"/>
                                  <w:color w:val="000000"/>
                                </w:rPr>
                              </w:pPr>
                              <w:ins w:id="1134" w:author="Link, Timothy (tlink@uidaho.edu)" w:date="2017-04-03T12:32:00Z">
                                <w:r w:rsidRPr="002D698C">
                                  <w:rPr>
                                    <w:rFonts w:ascii="Calibri" w:eastAsia="Times New Roman" w:hAnsi="Calibri" w:cs="Times New Roman"/>
                                    <w:color w:val="000000"/>
                                  </w:rPr>
                                  <w:t xml:space="preserve">Patti </w:t>
                                </w:r>
                                <w:proofErr w:type="spellStart"/>
                                <w:r w:rsidRPr="002D698C">
                                  <w:rPr>
                                    <w:rFonts w:ascii="Calibri" w:eastAsia="Times New Roman" w:hAnsi="Calibri" w:cs="Times New Roman"/>
                                    <w:color w:val="000000"/>
                                  </w:rPr>
                                  <w:t>Beeks</w:t>
                                </w:r>
                                <w:proofErr w:type="spellEnd"/>
                              </w:ins>
                            </w:p>
                          </w:tc>
                          <w:tc>
                            <w:tcPr>
                              <w:tcW w:w="2070" w:type="dxa"/>
                              <w:tcBorders>
                                <w:top w:val="nil"/>
                                <w:left w:val="nil"/>
                                <w:right w:val="nil"/>
                              </w:tcBorders>
                              <w:shd w:val="clear" w:color="auto" w:fill="auto"/>
                              <w:noWrap/>
                              <w:vAlign w:val="bottom"/>
                              <w:hideMark/>
                            </w:tcPr>
                            <w:p w14:paraId="73CD8BAB" w14:textId="77777777" w:rsidR="00E00459" w:rsidRPr="002D698C" w:rsidRDefault="00E00459" w:rsidP="008C4028">
                              <w:pPr>
                                <w:spacing w:after="0" w:line="240" w:lineRule="auto"/>
                                <w:rPr>
                                  <w:ins w:id="1135" w:author="Link, Timothy (tlink@uidaho.edu)" w:date="2017-04-03T12:32:00Z"/>
                                  <w:rFonts w:ascii="Calibri" w:eastAsia="Times New Roman" w:hAnsi="Calibri" w:cs="Times New Roman"/>
                                  <w:color w:val="000000"/>
                                </w:rPr>
                              </w:pPr>
                              <w:ins w:id="1136" w:author="Link, Timothy (tlink@uidaho.edu)" w:date="2017-04-03T12:32:00Z">
                                <w:r w:rsidRPr="002D698C">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hideMark/>
                            </w:tcPr>
                            <w:p w14:paraId="2F742744" w14:textId="77777777" w:rsidR="00E00459" w:rsidRPr="002D698C" w:rsidRDefault="00E00459" w:rsidP="008C4028">
                              <w:pPr>
                                <w:spacing w:after="0" w:line="240" w:lineRule="auto"/>
                                <w:rPr>
                                  <w:ins w:id="1137" w:author="Link, Timothy (tlink@uidaho.edu)" w:date="2017-04-03T12:32:00Z"/>
                                  <w:rFonts w:ascii="Calibri" w:eastAsia="Times New Roman" w:hAnsi="Calibri" w:cs="Times New Roman"/>
                                  <w:color w:val="000000"/>
                                </w:rPr>
                              </w:pPr>
                              <w:ins w:id="1138" w:author="Link, Timothy (tlink@uidaho.edu)" w:date="2017-04-03T12:32:00Z">
                                <w:r w:rsidRPr="002D698C">
                                  <w:rPr>
                                    <w:rFonts w:ascii="Calibri" w:eastAsia="Times New Roman" w:hAnsi="Calibri" w:cs="Times New Roman"/>
                                    <w:color w:val="000000"/>
                                  </w:rPr>
                                  <w:t xml:space="preserve">Wallowa Whitman National Forest </w:t>
                                </w:r>
                              </w:ins>
                            </w:p>
                          </w:tc>
                        </w:tr>
                        <w:tr w:rsidR="00E00459" w:rsidRPr="002D698C" w14:paraId="7143543D" w14:textId="77777777" w:rsidTr="008C4028">
                          <w:trPr>
                            <w:trHeight w:val="276"/>
                            <w:ins w:id="1139" w:author="Link, Timothy (tlink@uidaho.edu)" w:date="2017-04-03T12:32:00Z"/>
                          </w:trPr>
                          <w:tc>
                            <w:tcPr>
                              <w:tcW w:w="3058" w:type="dxa"/>
                              <w:tcBorders>
                                <w:top w:val="nil"/>
                                <w:left w:val="nil"/>
                                <w:right w:val="nil"/>
                              </w:tcBorders>
                              <w:shd w:val="clear" w:color="auto" w:fill="auto"/>
                              <w:noWrap/>
                              <w:vAlign w:val="bottom"/>
                            </w:tcPr>
                            <w:p w14:paraId="7A392452" w14:textId="77777777" w:rsidR="00E00459" w:rsidRDefault="00E00459" w:rsidP="008C4028">
                              <w:pPr>
                                <w:spacing w:after="0" w:line="240" w:lineRule="auto"/>
                                <w:rPr>
                                  <w:ins w:id="1140" w:author="Link, Timothy (tlink@uidaho.edu)" w:date="2017-04-03T12:32:00Z"/>
                                  <w:rFonts w:ascii="Calibri" w:eastAsia="Times New Roman" w:hAnsi="Calibri" w:cs="Times New Roman"/>
                                  <w:color w:val="000000"/>
                                </w:rPr>
                              </w:pPr>
                              <w:ins w:id="1141" w:author="Link, Timothy (tlink@uidaho.edu)" w:date="2017-04-03T12:32:00Z">
                                <w:r>
                                  <w:rPr>
                                    <w:rFonts w:ascii="Calibri" w:eastAsia="Times New Roman" w:hAnsi="Calibri" w:cs="Times New Roman"/>
                                    <w:color w:val="000000"/>
                                  </w:rPr>
                                  <w:t>Diane Shirley</w:t>
                                </w:r>
                              </w:ins>
                            </w:p>
                          </w:tc>
                          <w:tc>
                            <w:tcPr>
                              <w:tcW w:w="2070" w:type="dxa"/>
                              <w:tcBorders>
                                <w:top w:val="nil"/>
                                <w:left w:val="nil"/>
                                <w:right w:val="nil"/>
                              </w:tcBorders>
                              <w:shd w:val="clear" w:color="auto" w:fill="auto"/>
                              <w:noWrap/>
                              <w:vAlign w:val="bottom"/>
                            </w:tcPr>
                            <w:p w14:paraId="7D334F9A" w14:textId="77777777" w:rsidR="00E00459" w:rsidRDefault="00E00459" w:rsidP="008C4028">
                              <w:pPr>
                                <w:spacing w:after="0" w:line="240" w:lineRule="auto"/>
                                <w:rPr>
                                  <w:ins w:id="1142" w:author="Link, Timothy (tlink@uidaho.edu)" w:date="2017-04-03T12:32:00Z"/>
                                  <w:rFonts w:ascii="Calibri" w:eastAsia="Times New Roman" w:hAnsi="Calibri" w:cs="Times New Roman"/>
                                  <w:color w:val="000000"/>
                                </w:rPr>
                              </w:pPr>
                              <w:ins w:id="1143" w:author="Link, Timothy (tlink@uidaho.edu)" w:date="2017-04-03T12:32:00Z">
                                <w:r>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tcPr>
                            <w:p w14:paraId="3481C3DA" w14:textId="77777777" w:rsidR="00E00459" w:rsidRDefault="00E00459" w:rsidP="008C4028">
                              <w:pPr>
                                <w:spacing w:after="0" w:line="240" w:lineRule="auto"/>
                                <w:rPr>
                                  <w:ins w:id="1144" w:author="Link, Timothy (tlink@uidaho.edu)" w:date="2017-04-03T12:32:00Z"/>
                                  <w:rFonts w:ascii="Calibri" w:eastAsia="Times New Roman" w:hAnsi="Calibri" w:cs="Times New Roman"/>
                                  <w:color w:val="000000"/>
                                </w:rPr>
                              </w:pPr>
                              <w:bookmarkStart w:id="1145" w:name="OLE_LINK48"/>
                              <w:bookmarkStart w:id="1146" w:name="OLE_LINK49"/>
                              <w:ins w:id="1147" w:author="Link, Timothy (tlink@uidaho.edu)" w:date="2017-04-03T12:32:00Z">
                                <w:r>
                                  <w:rPr>
                                    <w:rFonts w:ascii="Calibri" w:eastAsia="Times New Roman" w:hAnsi="Calibri" w:cs="Times New Roman"/>
                                    <w:color w:val="000000"/>
                                  </w:rPr>
                                  <w:t>Umatilla National Forest</w:t>
                                </w:r>
                                <w:bookmarkEnd w:id="1145"/>
                                <w:bookmarkEnd w:id="1146"/>
                              </w:ins>
                            </w:p>
                          </w:tc>
                        </w:tr>
                        <w:tr w:rsidR="00E00459" w:rsidRPr="002D698C" w14:paraId="3B2F6674" w14:textId="77777777" w:rsidTr="008C4028">
                          <w:trPr>
                            <w:trHeight w:val="276"/>
                            <w:ins w:id="1148" w:author="Link, Timothy (tlink@uidaho.edu)" w:date="2017-04-03T12:32:00Z"/>
                          </w:trPr>
                          <w:tc>
                            <w:tcPr>
                              <w:tcW w:w="3058" w:type="dxa"/>
                              <w:tcBorders>
                                <w:top w:val="nil"/>
                                <w:left w:val="nil"/>
                                <w:right w:val="nil"/>
                              </w:tcBorders>
                              <w:shd w:val="clear" w:color="auto" w:fill="auto"/>
                              <w:noWrap/>
                              <w:vAlign w:val="bottom"/>
                            </w:tcPr>
                            <w:p w14:paraId="3F03A464" w14:textId="77777777" w:rsidR="00E00459" w:rsidRDefault="00E00459" w:rsidP="008C4028">
                              <w:pPr>
                                <w:spacing w:after="0" w:line="240" w:lineRule="auto"/>
                                <w:rPr>
                                  <w:ins w:id="1149" w:author="Link, Timothy (tlink@uidaho.edu)" w:date="2017-04-03T12:32:00Z"/>
                                  <w:rFonts w:ascii="Calibri" w:eastAsia="Times New Roman" w:hAnsi="Calibri" w:cs="Times New Roman"/>
                                  <w:color w:val="000000"/>
                                </w:rPr>
                              </w:pPr>
                              <w:ins w:id="1150" w:author="Link, Timothy (tlink@uidaho.edu)" w:date="2017-04-03T12:32:00Z">
                                <w:r>
                                  <w:rPr>
                                    <w:rFonts w:ascii="Calibri" w:eastAsia="Times New Roman" w:hAnsi="Calibri" w:cs="Times New Roman"/>
                                    <w:color w:val="000000"/>
                                  </w:rPr>
                                  <w:t xml:space="preserve">Ed </w:t>
                                </w:r>
                                <w:proofErr w:type="spellStart"/>
                                <w:r>
                                  <w:rPr>
                                    <w:rFonts w:ascii="Calibri" w:eastAsia="Times New Roman" w:hAnsi="Calibri" w:cs="Times New Roman"/>
                                    <w:color w:val="000000"/>
                                  </w:rPr>
                                  <w:t>Farren</w:t>
                                </w:r>
                                <w:proofErr w:type="spellEnd"/>
                              </w:ins>
                            </w:p>
                          </w:tc>
                          <w:tc>
                            <w:tcPr>
                              <w:tcW w:w="2070" w:type="dxa"/>
                              <w:tcBorders>
                                <w:top w:val="nil"/>
                                <w:left w:val="nil"/>
                                <w:right w:val="nil"/>
                              </w:tcBorders>
                              <w:shd w:val="clear" w:color="auto" w:fill="auto"/>
                              <w:noWrap/>
                              <w:vAlign w:val="bottom"/>
                            </w:tcPr>
                            <w:p w14:paraId="09C67077" w14:textId="77777777" w:rsidR="00E00459" w:rsidRDefault="00E00459" w:rsidP="008C4028">
                              <w:pPr>
                                <w:spacing w:after="0" w:line="240" w:lineRule="auto"/>
                                <w:rPr>
                                  <w:ins w:id="1151" w:author="Link, Timothy (tlink@uidaho.edu)" w:date="2017-04-03T12:32:00Z"/>
                                  <w:rFonts w:ascii="Calibri" w:eastAsia="Times New Roman" w:hAnsi="Calibri" w:cs="Times New Roman"/>
                                  <w:color w:val="000000"/>
                                </w:rPr>
                              </w:pPr>
                              <w:ins w:id="1152" w:author="Link, Timothy (tlink@uidaho.edu)" w:date="2017-04-03T12:32:00Z">
                                <w:r>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tcPr>
                            <w:p w14:paraId="1CD53A6F" w14:textId="77777777" w:rsidR="00E00459" w:rsidRDefault="00E00459" w:rsidP="008C4028">
                              <w:pPr>
                                <w:spacing w:after="0" w:line="240" w:lineRule="auto"/>
                                <w:rPr>
                                  <w:ins w:id="1153" w:author="Link, Timothy (tlink@uidaho.edu)" w:date="2017-04-03T12:32:00Z"/>
                                  <w:rFonts w:ascii="Calibri" w:eastAsia="Times New Roman" w:hAnsi="Calibri" w:cs="Times New Roman"/>
                                  <w:color w:val="000000"/>
                                </w:rPr>
                              </w:pPr>
                              <w:ins w:id="1154" w:author="Link, Timothy (tlink@uidaho.edu)" w:date="2017-04-03T12:32:00Z">
                                <w:r>
                                  <w:rPr>
                                    <w:rFonts w:ascii="Calibri" w:eastAsia="Times New Roman" w:hAnsi="Calibri" w:cs="Times New Roman"/>
                                    <w:color w:val="000000"/>
                                  </w:rPr>
                                  <w:t>Umatilla National Forest</w:t>
                                </w:r>
                              </w:ins>
                            </w:p>
                          </w:tc>
                        </w:tr>
                        <w:tr w:rsidR="00E00459" w:rsidRPr="002D698C" w14:paraId="259C6392" w14:textId="77777777" w:rsidTr="008C4028">
                          <w:trPr>
                            <w:trHeight w:val="276"/>
                            <w:ins w:id="1155" w:author="Link, Timothy (tlink@uidaho.edu)" w:date="2017-04-03T12:32:00Z"/>
                          </w:trPr>
                          <w:tc>
                            <w:tcPr>
                              <w:tcW w:w="3058" w:type="dxa"/>
                              <w:tcBorders>
                                <w:top w:val="nil"/>
                                <w:left w:val="nil"/>
                                <w:right w:val="nil"/>
                              </w:tcBorders>
                              <w:shd w:val="clear" w:color="auto" w:fill="auto"/>
                              <w:noWrap/>
                              <w:vAlign w:val="bottom"/>
                            </w:tcPr>
                            <w:p w14:paraId="247A3779" w14:textId="77777777" w:rsidR="00E00459" w:rsidRDefault="00E00459" w:rsidP="008C4028">
                              <w:pPr>
                                <w:spacing w:after="0" w:line="240" w:lineRule="auto"/>
                                <w:rPr>
                                  <w:ins w:id="1156" w:author="Link, Timothy (tlink@uidaho.edu)" w:date="2017-04-03T12:32:00Z"/>
                                  <w:rFonts w:ascii="Calibri" w:eastAsia="Times New Roman" w:hAnsi="Calibri" w:cs="Times New Roman"/>
                                  <w:color w:val="000000"/>
                                </w:rPr>
                              </w:pPr>
                              <w:ins w:id="1157" w:author="Link, Timothy (tlink@uidaho.edu)" w:date="2017-04-03T12:32:00Z">
                                <w:r>
                                  <w:rPr>
                                    <w:rFonts w:ascii="Calibri" w:eastAsia="Times New Roman" w:hAnsi="Calibri" w:cs="Times New Roman"/>
                                    <w:color w:val="000000"/>
                                  </w:rPr>
                                  <w:t>Robert Taylor</w:t>
                                </w:r>
                              </w:ins>
                            </w:p>
                          </w:tc>
                          <w:tc>
                            <w:tcPr>
                              <w:tcW w:w="2070" w:type="dxa"/>
                              <w:tcBorders>
                                <w:top w:val="nil"/>
                                <w:left w:val="nil"/>
                                <w:right w:val="nil"/>
                              </w:tcBorders>
                              <w:shd w:val="clear" w:color="auto" w:fill="auto"/>
                              <w:noWrap/>
                              <w:vAlign w:val="bottom"/>
                            </w:tcPr>
                            <w:p w14:paraId="7FAEF3CC" w14:textId="77777777" w:rsidR="00E00459" w:rsidRDefault="00E00459" w:rsidP="008C4028">
                              <w:pPr>
                                <w:spacing w:after="0" w:line="240" w:lineRule="auto"/>
                                <w:rPr>
                                  <w:ins w:id="1158" w:author="Link, Timothy (tlink@uidaho.edu)" w:date="2017-04-03T12:32:00Z"/>
                                  <w:rFonts w:ascii="Calibri" w:eastAsia="Times New Roman" w:hAnsi="Calibri" w:cs="Times New Roman"/>
                                  <w:color w:val="000000"/>
                                </w:rPr>
                              </w:pPr>
                              <w:ins w:id="1159" w:author="Link, Timothy (tlink@uidaho.edu)" w:date="2017-04-03T12:32:00Z">
                                <w:r>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tcPr>
                            <w:p w14:paraId="75CBC6F4" w14:textId="77777777" w:rsidR="00E00459" w:rsidRDefault="00E00459" w:rsidP="008C4028">
                              <w:pPr>
                                <w:spacing w:after="0" w:line="240" w:lineRule="auto"/>
                                <w:rPr>
                                  <w:ins w:id="1160" w:author="Link, Timothy (tlink@uidaho.edu)" w:date="2017-04-03T12:32:00Z"/>
                                  <w:rFonts w:ascii="Calibri" w:eastAsia="Times New Roman" w:hAnsi="Calibri" w:cs="Times New Roman"/>
                                  <w:color w:val="000000"/>
                                </w:rPr>
                              </w:pPr>
                              <w:ins w:id="1161" w:author="Link, Timothy (tlink@uidaho.edu)" w:date="2017-04-03T12:32:00Z">
                                <w:r>
                                  <w:rPr>
                                    <w:rFonts w:ascii="Calibri" w:eastAsia="Times New Roman" w:hAnsi="Calibri" w:cs="Times New Roman"/>
                                    <w:color w:val="000000"/>
                                  </w:rPr>
                                  <w:t>The Nature Conservancy</w:t>
                                </w:r>
                              </w:ins>
                            </w:p>
                          </w:tc>
                        </w:tr>
                        <w:tr w:rsidR="00E00459" w:rsidRPr="002D698C" w14:paraId="69C09ABE" w14:textId="77777777" w:rsidTr="008C4028">
                          <w:trPr>
                            <w:trHeight w:val="276"/>
                            <w:ins w:id="1162" w:author="Link, Timothy (tlink@uidaho.edu)" w:date="2017-04-03T12:32:00Z"/>
                          </w:trPr>
                          <w:tc>
                            <w:tcPr>
                              <w:tcW w:w="3058" w:type="dxa"/>
                              <w:tcBorders>
                                <w:top w:val="nil"/>
                                <w:left w:val="nil"/>
                                <w:right w:val="nil"/>
                              </w:tcBorders>
                              <w:shd w:val="clear" w:color="auto" w:fill="auto"/>
                              <w:noWrap/>
                              <w:vAlign w:val="bottom"/>
                            </w:tcPr>
                            <w:p w14:paraId="7BA4A549" w14:textId="77777777" w:rsidR="00E00459" w:rsidRDefault="00E00459" w:rsidP="008C4028">
                              <w:pPr>
                                <w:spacing w:after="0" w:line="240" w:lineRule="auto"/>
                                <w:rPr>
                                  <w:ins w:id="1163" w:author="Link, Timothy (tlink@uidaho.edu)" w:date="2017-04-03T12:32:00Z"/>
                                  <w:rFonts w:ascii="Calibri" w:eastAsia="Times New Roman" w:hAnsi="Calibri" w:cs="Times New Roman"/>
                                  <w:color w:val="000000"/>
                                </w:rPr>
                              </w:pPr>
                              <w:ins w:id="1164" w:author="Link, Timothy (tlink@uidaho.edu)" w:date="2017-04-03T12:32:00Z">
                                <w:r>
                                  <w:rPr>
                                    <w:rFonts w:ascii="Calibri" w:eastAsia="Times New Roman" w:hAnsi="Calibri" w:cs="Times New Roman"/>
                                    <w:color w:val="000000"/>
                                  </w:rPr>
                                  <w:t>Aaron Roth</w:t>
                                </w:r>
                              </w:ins>
                            </w:p>
                          </w:tc>
                          <w:tc>
                            <w:tcPr>
                              <w:tcW w:w="2070" w:type="dxa"/>
                              <w:tcBorders>
                                <w:top w:val="nil"/>
                                <w:left w:val="nil"/>
                                <w:right w:val="nil"/>
                              </w:tcBorders>
                              <w:shd w:val="clear" w:color="auto" w:fill="auto"/>
                              <w:noWrap/>
                              <w:vAlign w:val="bottom"/>
                            </w:tcPr>
                            <w:p w14:paraId="7665EC22" w14:textId="77777777" w:rsidR="00E00459" w:rsidRDefault="00E00459" w:rsidP="008C4028">
                              <w:pPr>
                                <w:spacing w:after="0" w:line="240" w:lineRule="auto"/>
                                <w:rPr>
                                  <w:ins w:id="1165" w:author="Link, Timothy (tlink@uidaho.edu)" w:date="2017-04-03T12:32:00Z"/>
                                  <w:rFonts w:ascii="Calibri" w:eastAsia="Times New Roman" w:hAnsi="Calibri" w:cs="Times New Roman"/>
                                  <w:color w:val="000000"/>
                                </w:rPr>
                              </w:pPr>
                              <w:ins w:id="1166" w:author="Link, Timothy (tlink@uidaho.edu)" w:date="2017-04-03T12:32:00Z">
                                <w:r>
                                  <w:rPr>
                                    <w:rFonts w:ascii="Calibri" w:eastAsia="Times New Roman" w:hAnsi="Calibri" w:cs="Times New Roman"/>
                                    <w:color w:val="000000"/>
                                  </w:rPr>
                                  <w:t>Oregon</w:t>
                                </w:r>
                              </w:ins>
                            </w:p>
                          </w:tc>
                          <w:tc>
                            <w:tcPr>
                              <w:tcW w:w="4591" w:type="dxa"/>
                              <w:tcBorders>
                                <w:top w:val="nil"/>
                                <w:left w:val="nil"/>
                                <w:right w:val="nil"/>
                              </w:tcBorders>
                              <w:shd w:val="clear" w:color="auto" w:fill="auto"/>
                              <w:noWrap/>
                              <w:vAlign w:val="bottom"/>
                            </w:tcPr>
                            <w:p w14:paraId="3F20D60E" w14:textId="77777777" w:rsidR="00E00459" w:rsidRDefault="00E00459" w:rsidP="008C4028">
                              <w:pPr>
                                <w:spacing w:after="0" w:line="240" w:lineRule="auto"/>
                                <w:rPr>
                                  <w:ins w:id="1167" w:author="Link, Timothy (tlink@uidaho.edu)" w:date="2017-04-03T12:32:00Z"/>
                                  <w:rFonts w:ascii="Calibri" w:eastAsia="Times New Roman" w:hAnsi="Calibri" w:cs="Times New Roman"/>
                                  <w:color w:val="000000"/>
                                </w:rPr>
                              </w:pPr>
                              <w:ins w:id="1168" w:author="Link, Timothy (tlink@uidaho.edu)" w:date="2017-04-03T12:32:00Z">
                                <w:r>
                                  <w:rPr>
                                    <w:rFonts w:ascii="Calibri" w:eastAsia="Times New Roman" w:hAnsi="Calibri" w:cs="Times New Roman"/>
                                    <w:color w:val="000000"/>
                                  </w:rPr>
                                  <w:t>Natural Resources Conservation Service</w:t>
                                </w:r>
                              </w:ins>
                            </w:p>
                          </w:tc>
                        </w:tr>
                        <w:tr w:rsidR="00E00459" w:rsidRPr="002D698C" w14:paraId="1FFB15F7" w14:textId="77777777" w:rsidTr="008C4028">
                          <w:trPr>
                            <w:trHeight w:val="276"/>
                            <w:ins w:id="1169" w:author="Link, Timothy (tlink@uidaho.edu)" w:date="2017-04-03T12:32:00Z"/>
                          </w:trPr>
                          <w:tc>
                            <w:tcPr>
                              <w:tcW w:w="3058" w:type="dxa"/>
                              <w:tcBorders>
                                <w:top w:val="nil"/>
                                <w:left w:val="nil"/>
                                <w:right w:val="nil"/>
                              </w:tcBorders>
                              <w:shd w:val="clear" w:color="auto" w:fill="auto"/>
                              <w:noWrap/>
                              <w:vAlign w:val="bottom"/>
                            </w:tcPr>
                            <w:p w14:paraId="1CFD6C0D" w14:textId="77777777" w:rsidR="00E00459" w:rsidRPr="002D698C" w:rsidRDefault="00E00459" w:rsidP="008C4028">
                              <w:pPr>
                                <w:spacing w:after="0" w:line="240" w:lineRule="auto"/>
                                <w:rPr>
                                  <w:ins w:id="1170" w:author="Link, Timothy (tlink@uidaho.edu)" w:date="2017-04-03T12:32:00Z"/>
                                  <w:rFonts w:ascii="Calibri" w:eastAsia="Times New Roman" w:hAnsi="Calibri" w:cs="Times New Roman"/>
                                  <w:color w:val="000000"/>
                                </w:rPr>
                              </w:pPr>
                              <w:ins w:id="1171" w:author="Link, Timothy (tlink@uidaho.edu)" w:date="2017-04-03T12:32:00Z">
                                <w:r>
                                  <w:rPr>
                                    <w:rFonts w:ascii="Calibri" w:eastAsia="Times New Roman" w:hAnsi="Calibri" w:cs="Times New Roman"/>
                                    <w:color w:val="000000"/>
                                  </w:rPr>
                                  <w:t>Paul Rogers</w:t>
                                </w:r>
                              </w:ins>
                            </w:p>
                          </w:tc>
                          <w:tc>
                            <w:tcPr>
                              <w:tcW w:w="2070" w:type="dxa"/>
                              <w:tcBorders>
                                <w:top w:val="nil"/>
                                <w:left w:val="nil"/>
                                <w:right w:val="nil"/>
                              </w:tcBorders>
                              <w:shd w:val="clear" w:color="auto" w:fill="auto"/>
                              <w:noWrap/>
                              <w:vAlign w:val="bottom"/>
                            </w:tcPr>
                            <w:p w14:paraId="41270052" w14:textId="77777777" w:rsidR="00E00459" w:rsidRPr="002D698C" w:rsidRDefault="00E00459" w:rsidP="008C4028">
                              <w:pPr>
                                <w:spacing w:after="0" w:line="240" w:lineRule="auto"/>
                                <w:rPr>
                                  <w:ins w:id="1172" w:author="Link, Timothy (tlink@uidaho.edu)" w:date="2017-04-03T12:32:00Z"/>
                                  <w:rFonts w:ascii="Calibri" w:eastAsia="Times New Roman" w:hAnsi="Calibri" w:cs="Times New Roman"/>
                                  <w:color w:val="000000"/>
                                </w:rPr>
                              </w:pPr>
                              <w:ins w:id="1173" w:author="Link, Timothy (tlink@uidaho.edu)" w:date="2017-04-03T12:32:00Z">
                                <w:r>
                                  <w:rPr>
                                    <w:rFonts w:ascii="Calibri" w:eastAsia="Times New Roman" w:hAnsi="Calibri" w:cs="Times New Roman"/>
                                    <w:color w:val="000000"/>
                                  </w:rPr>
                                  <w:t>Utah</w:t>
                                </w:r>
                              </w:ins>
                            </w:p>
                          </w:tc>
                          <w:tc>
                            <w:tcPr>
                              <w:tcW w:w="4591" w:type="dxa"/>
                              <w:tcBorders>
                                <w:top w:val="nil"/>
                                <w:left w:val="nil"/>
                                <w:right w:val="nil"/>
                              </w:tcBorders>
                              <w:shd w:val="clear" w:color="auto" w:fill="auto"/>
                              <w:noWrap/>
                              <w:vAlign w:val="bottom"/>
                            </w:tcPr>
                            <w:p w14:paraId="10441C37" w14:textId="77777777" w:rsidR="00E00459" w:rsidRPr="002D698C" w:rsidRDefault="00E00459" w:rsidP="008C4028">
                              <w:pPr>
                                <w:spacing w:after="0" w:line="240" w:lineRule="auto"/>
                                <w:rPr>
                                  <w:ins w:id="1174" w:author="Link, Timothy (tlink@uidaho.edu)" w:date="2017-04-03T12:32:00Z"/>
                                  <w:rFonts w:ascii="Calibri" w:eastAsia="Times New Roman" w:hAnsi="Calibri" w:cs="Times New Roman"/>
                                  <w:color w:val="000000"/>
                                </w:rPr>
                              </w:pPr>
                              <w:ins w:id="1175" w:author="Link, Timothy (tlink@uidaho.edu)" w:date="2017-04-03T12:57:00Z">
                                <w:r>
                                  <w:rPr>
                                    <w:rFonts w:ascii="Calibri" w:eastAsia="Times New Roman" w:hAnsi="Calibri" w:cs="Times New Roman"/>
                                    <w:color w:val="000000"/>
                                  </w:rPr>
                                  <w:t xml:space="preserve">Western </w:t>
                                </w:r>
                              </w:ins>
                              <w:ins w:id="1176" w:author="Link, Timothy (tlink@uidaho.edu)" w:date="2017-04-03T12:32:00Z">
                                <w:r>
                                  <w:rPr>
                                    <w:rFonts w:ascii="Calibri" w:eastAsia="Times New Roman" w:hAnsi="Calibri" w:cs="Times New Roman"/>
                                    <w:color w:val="000000"/>
                                  </w:rPr>
                                  <w:t>Aspen Alliance</w:t>
                                </w:r>
                              </w:ins>
                            </w:p>
                          </w:tc>
                        </w:tr>
                        <w:tr w:rsidR="00E00459" w:rsidRPr="002D698C" w14:paraId="0F802D31" w14:textId="77777777" w:rsidTr="008C4028">
                          <w:trPr>
                            <w:trHeight w:val="276"/>
                            <w:ins w:id="1177" w:author="Link, Timothy (tlink@uidaho.edu)" w:date="2017-04-03T12:32:00Z"/>
                          </w:trPr>
                          <w:tc>
                            <w:tcPr>
                              <w:tcW w:w="3058" w:type="dxa"/>
                              <w:tcBorders>
                                <w:left w:val="nil"/>
                                <w:bottom w:val="single" w:sz="4" w:space="0" w:color="auto"/>
                                <w:right w:val="nil"/>
                              </w:tcBorders>
                              <w:shd w:val="clear" w:color="auto" w:fill="auto"/>
                              <w:noWrap/>
                              <w:vAlign w:val="bottom"/>
                              <w:hideMark/>
                            </w:tcPr>
                            <w:p w14:paraId="7E86701B" w14:textId="77777777" w:rsidR="00E00459" w:rsidRPr="002D698C" w:rsidRDefault="00E00459" w:rsidP="008C4028">
                              <w:pPr>
                                <w:spacing w:after="0" w:line="240" w:lineRule="auto"/>
                                <w:rPr>
                                  <w:ins w:id="1178" w:author="Link, Timothy (tlink@uidaho.edu)" w:date="2017-04-03T12:32:00Z"/>
                                  <w:rFonts w:ascii="Calibri" w:eastAsia="Times New Roman" w:hAnsi="Calibri" w:cs="Times New Roman"/>
                                  <w:color w:val="000000"/>
                                </w:rPr>
                              </w:pPr>
                              <w:ins w:id="1179" w:author="Link, Timothy (tlink@uidaho.edu)" w:date="2017-04-03T12:32:00Z">
                                <w:r w:rsidRPr="002D698C">
                                  <w:rPr>
                                    <w:rFonts w:ascii="Calibri" w:eastAsia="Times New Roman" w:hAnsi="Calibri" w:cs="Times New Roman"/>
                                    <w:color w:val="000000"/>
                                  </w:rPr>
                                  <w:t>Travis Bruch</w:t>
                                </w:r>
                              </w:ins>
                            </w:p>
                          </w:tc>
                          <w:tc>
                            <w:tcPr>
                              <w:tcW w:w="2070" w:type="dxa"/>
                              <w:tcBorders>
                                <w:left w:val="nil"/>
                                <w:bottom w:val="single" w:sz="4" w:space="0" w:color="auto"/>
                                <w:right w:val="nil"/>
                              </w:tcBorders>
                              <w:shd w:val="clear" w:color="auto" w:fill="auto"/>
                              <w:noWrap/>
                              <w:vAlign w:val="bottom"/>
                              <w:hideMark/>
                            </w:tcPr>
                            <w:p w14:paraId="0687B1AD" w14:textId="77777777" w:rsidR="00E00459" w:rsidRPr="002D698C" w:rsidRDefault="00E00459" w:rsidP="008C4028">
                              <w:pPr>
                                <w:spacing w:after="0" w:line="240" w:lineRule="auto"/>
                                <w:rPr>
                                  <w:ins w:id="1180" w:author="Link, Timothy (tlink@uidaho.edu)" w:date="2017-04-03T12:32:00Z"/>
                                  <w:rFonts w:ascii="Calibri" w:eastAsia="Times New Roman" w:hAnsi="Calibri" w:cs="Times New Roman"/>
                                  <w:color w:val="000000"/>
                                </w:rPr>
                              </w:pPr>
                              <w:ins w:id="1181" w:author="Link, Timothy (tlink@uidaho.edu)" w:date="2017-04-03T12:32:00Z">
                                <w:r w:rsidRPr="002D698C">
                                  <w:rPr>
                                    <w:rFonts w:ascii="Calibri" w:eastAsia="Times New Roman" w:hAnsi="Calibri" w:cs="Times New Roman"/>
                                    <w:color w:val="000000"/>
                                  </w:rPr>
                                  <w:t>Wyoming</w:t>
                                </w:r>
                              </w:ins>
                            </w:p>
                          </w:tc>
                          <w:tc>
                            <w:tcPr>
                              <w:tcW w:w="4591" w:type="dxa"/>
                              <w:tcBorders>
                                <w:left w:val="nil"/>
                                <w:bottom w:val="single" w:sz="4" w:space="0" w:color="auto"/>
                                <w:right w:val="nil"/>
                              </w:tcBorders>
                              <w:shd w:val="clear" w:color="auto" w:fill="auto"/>
                              <w:noWrap/>
                              <w:vAlign w:val="bottom"/>
                              <w:hideMark/>
                            </w:tcPr>
                            <w:p w14:paraId="1EB7E2B0" w14:textId="77777777" w:rsidR="00E00459" w:rsidRPr="002D698C" w:rsidRDefault="00E00459" w:rsidP="008C4028">
                              <w:pPr>
                                <w:spacing w:after="0" w:line="240" w:lineRule="auto"/>
                                <w:rPr>
                                  <w:ins w:id="1182" w:author="Link, Timothy (tlink@uidaho.edu)" w:date="2017-04-03T12:32:00Z"/>
                                  <w:rFonts w:ascii="Calibri" w:eastAsia="Times New Roman" w:hAnsi="Calibri" w:cs="Times New Roman"/>
                                  <w:color w:val="000000"/>
                                </w:rPr>
                              </w:pPr>
                              <w:ins w:id="1183" w:author="Link, Timothy (tlink@uidaho.edu)" w:date="2017-04-03T12:32:00Z">
                                <w:r w:rsidRPr="002D698C">
                                  <w:rPr>
                                    <w:rFonts w:ascii="Calibri" w:eastAsia="Times New Roman" w:hAnsi="Calibri" w:cs="Times New Roman"/>
                                    <w:color w:val="000000"/>
                                  </w:rPr>
                                  <w:t xml:space="preserve">Bridger Teton National Forest </w:t>
                                </w:r>
                              </w:ins>
                            </w:p>
                          </w:tc>
                        </w:tr>
                      </w:tbl>
                      <w:p w14:paraId="43526D91" w14:textId="77777777" w:rsidR="00E00459" w:rsidRDefault="00E00459" w:rsidP="009F5812">
                        <w:pPr>
                          <w:tabs>
                            <w:tab w:val="left" w:pos="360"/>
                            <w:tab w:val="left" w:pos="432"/>
                          </w:tabs>
                          <w:contextualSpacing/>
                          <w:rPr>
                            <w:ins w:id="1184" w:author="Link, Timothy (tlink@uidaho.edu)" w:date="2017-04-03T12:32:00Z"/>
                            <w:rFonts w:ascii="Calibri" w:eastAsia="ヒラギノ角ゴ Pro W3" w:hAnsi="Calibri"/>
                            <w:color w:val="000000"/>
                            <w:sz w:val="24"/>
                            <w:szCs w:val="24"/>
                          </w:rPr>
                        </w:pPr>
                      </w:p>
                      <w:p w14:paraId="4C42396E" w14:textId="77777777" w:rsidR="00E00459" w:rsidRDefault="00E00459" w:rsidP="009F5812">
                        <w:pPr>
                          <w:tabs>
                            <w:tab w:val="left" w:pos="432"/>
                          </w:tabs>
                          <w:spacing w:line="240" w:lineRule="auto"/>
                          <w:contextualSpacing/>
                          <w:rPr>
                            <w:ins w:id="1185" w:author="Link, Timothy (tlink@uidaho.edu)" w:date="2017-04-03T12:32:00Z"/>
                            <w:sz w:val="24"/>
                            <w:szCs w:val="24"/>
                          </w:rPr>
                        </w:pPr>
                      </w:p>
                      <w:p w14:paraId="23A1FE10" w14:textId="77777777" w:rsidR="00E00459" w:rsidRPr="000B6226" w:rsidDel="009F5812" w:rsidRDefault="00E00459" w:rsidP="009F5812">
                        <w:pPr>
                          <w:rPr>
                            <w:del w:id="1186" w:author="Link, Timothy (tlink@uidaho.edu)" w:date="2017-04-03T12:32:00Z"/>
                            <w:sz w:val="24"/>
                            <w:szCs w:val="24"/>
                          </w:rPr>
                        </w:pPr>
                      </w:p>
                      <w:p w14:paraId="189C8222" w14:textId="77777777" w:rsidR="00E00459" w:rsidRPr="007B2F2E" w:rsidRDefault="00E00459" w:rsidP="009F5812">
                        <w:pPr>
                          <w:rPr>
                            <w:rFonts w:ascii="Helvetica" w:hAnsi="Helvetica"/>
                          </w:rPr>
                        </w:pPr>
                      </w:p>
                    </w:txbxContent>
                  </v:textbox>
                  <w10:wrap type="topAndBottom" anchorx="margin"/>
                </v:shape>
              </w:pict>
            </mc:Fallback>
          </mc:AlternateContent>
        </w:r>
      </w:ins>
    </w:p>
    <w:p w14:paraId="5B9191D2" w14:textId="77777777" w:rsidR="007A209A" w:rsidRDefault="007A209A" w:rsidP="007A209A">
      <w:pPr>
        <w:tabs>
          <w:tab w:val="left" w:pos="360"/>
          <w:tab w:val="left" w:pos="432"/>
        </w:tabs>
        <w:contextualSpacing/>
        <w:rPr>
          <w:rFonts w:ascii="Calibri" w:eastAsia="ヒラギノ角ゴ Pro W3" w:hAnsi="Calibri"/>
          <w:color w:val="000000"/>
          <w:sz w:val="24"/>
          <w:szCs w:val="24"/>
        </w:rPr>
      </w:pPr>
      <w:r w:rsidRPr="002D698C">
        <w:rPr>
          <w:rFonts w:ascii="Calibri" w:eastAsia="ヒラギノ角ゴ Pro W3" w:hAnsi="Calibri"/>
          <w:color w:val="000000"/>
          <w:sz w:val="24"/>
          <w:szCs w:val="24"/>
        </w:rPr>
        <w:t xml:space="preserve">  </w:t>
      </w:r>
    </w:p>
    <w:p w14:paraId="7A93FCA7" w14:textId="77777777" w:rsidR="007A209A" w:rsidRDefault="000B34CD" w:rsidP="007A209A">
      <w:pPr>
        <w:tabs>
          <w:tab w:val="left" w:pos="360"/>
          <w:tab w:val="left" w:pos="432"/>
        </w:tabs>
        <w:contextualSpacing/>
        <w:rPr>
          <w:ins w:id="1187" w:author="Link, Timothy (tlink@uidaho.edu)" w:date="2017-04-03T13:08:00Z"/>
          <w:rFonts w:ascii="Calibri" w:eastAsia="ヒラギノ角ゴ Pro W3" w:hAnsi="Calibri"/>
          <w:color w:val="000000"/>
          <w:sz w:val="24"/>
          <w:szCs w:val="24"/>
        </w:rPr>
      </w:pPr>
      <w:ins w:id="1188" w:author="Link, Timothy (tlink@uidaho.edu)" w:date="2017-04-03T12:44:00Z">
        <w:r>
          <w:rPr>
            <w:rFonts w:ascii="Calibri" w:eastAsia="ヒラギノ角ゴ Pro W3" w:hAnsi="Calibri"/>
            <w:color w:val="000000"/>
            <w:sz w:val="24"/>
            <w:szCs w:val="24"/>
          </w:rPr>
          <w:lastRenderedPageBreak/>
          <w:tab/>
          <w:t>Discussions with managers</w:t>
        </w:r>
      </w:ins>
      <w:ins w:id="1189" w:author="Link, Timothy (tlink@uidaho.edu)" w:date="2017-04-03T12:45:00Z">
        <w:r>
          <w:rPr>
            <w:rFonts w:ascii="Calibri" w:eastAsia="ヒラギノ角ゴ Pro W3" w:hAnsi="Calibri"/>
            <w:color w:val="000000"/>
            <w:sz w:val="24"/>
            <w:szCs w:val="24"/>
          </w:rPr>
          <w:t xml:space="preserve"> revealed that a variety of active </w:t>
        </w:r>
        <w:r w:rsidRPr="000B34CD">
          <w:rPr>
            <w:rFonts w:ascii="Calibri" w:eastAsia="ヒラギノ角ゴ Pro W3" w:hAnsi="Calibri"/>
            <w:color w:val="000000"/>
            <w:sz w:val="24"/>
            <w:szCs w:val="24"/>
          </w:rPr>
          <w:t>management</w:t>
        </w:r>
        <w:r>
          <w:rPr>
            <w:rFonts w:ascii="Calibri" w:eastAsia="ヒラギノ角ゴ Pro W3" w:hAnsi="Calibri"/>
            <w:color w:val="000000"/>
            <w:sz w:val="24"/>
            <w:szCs w:val="24"/>
          </w:rPr>
          <w:t xml:space="preserve"> practices</w:t>
        </w:r>
      </w:ins>
      <w:ins w:id="1190" w:author="Link, Timothy (tlink@uidaho.edu)" w:date="2017-04-03T12:46:00Z">
        <w:r>
          <w:rPr>
            <w:rFonts w:ascii="Calibri" w:eastAsia="ヒラギノ角ゴ Pro W3" w:hAnsi="Calibri"/>
            <w:color w:val="000000"/>
            <w:sz w:val="24"/>
            <w:szCs w:val="24"/>
          </w:rPr>
          <w:t xml:space="preserve"> </w:t>
        </w:r>
      </w:ins>
      <w:ins w:id="1191" w:author="Link, Timothy (tlink@uidaho.edu)" w:date="2017-04-03T12:47:00Z">
        <w:r>
          <w:rPr>
            <w:rFonts w:ascii="Calibri" w:eastAsia="ヒラギノ角ゴ Pro W3" w:hAnsi="Calibri"/>
            <w:color w:val="000000"/>
            <w:sz w:val="24"/>
            <w:szCs w:val="24"/>
          </w:rPr>
          <w:t xml:space="preserve">(e.g. fencing to reduce browsing) </w:t>
        </w:r>
      </w:ins>
      <w:ins w:id="1192" w:author="Link, Timothy (tlink@uidaho.edu)" w:date="2017-04-03T12:48:00Z">
        <w:r>
          <w:rPr>
            <w:rFonts w:ascii="Calibri" w:eastAsia="ヒラギノ角ゴ Pro W3" w:hAnsi="Calibri"/>
            <w:color w:val="000000"/>
            <w:sz w:val="24"/>
            <w:szCs w:val="24"/>
          </w:rPr>
          <w:t>are</w:t>
        </w:r>
      </w:ins>
      <w:ins w:id="1193" w:author="Link, Timothy (tlink@uidaho.edu)" w:date="2017-04-03T12:46:00Z">
        <w:r>
          <w:rPr>
            <w:rFonts w:ascii="Calibri" w:eastAsia="ヒラギノ角ゴ Pro W3" w:hAnsi="Calibri"/>
            <w:color w:val="000000"/>
            <w:sz w:val="24"/>
            <w:szCs w:val="24"/>
          </w:rPr>
          <w:t xml:space="preserve"> being used in region to promote the </w:t>
        </w:r>
      </w:ins>
      <w:ins w:id="1194" w:author="Link, Timothy (tlink@uidaho.edu)" w:date="2017-04-03T12:47:00Z">
        <w:r>
          <w:rPr>
            <w:rFonts w:ascii="Calibri" w:eastAsia="ヒラギノ角ゴ Pro W3" w:hAnsi="Calibri"/>
            <w:color w:val="000000"/>
            <w:sz w:val="24"/>
            <w:szCs w:val="24"/>
          </w:rPr>
          <w:t xml:space="preserve">establishment and </w:t>
        </w:r>
      </w:ins>
      <w:ins w:id="1195" w:author="Link, Timothy (tlink@uidaho.edu)" w:date="2017-04-03T12:46:00Z">
        <w:r>
          <w:rPr>
            <w:rFonts w:ascii="Calibri" w:eastAsia="ヒラギノ角ゴ Pro W3" w:hAnsi="Calibri"/>
            <w:color w:val="000000"/>
            <w:sz w:val="24"/>
            <w:szCs w:val="24"/>
          </w:rPr>
          <w:t xml:space="preserve">vitality of isolated </w:t>
        </w:r>
      </w:ins>
      <w:ins w:id="1196" w:author="Link, Timothy (tlink@uidaho.edu)" w:date="2017-04-03T12:47:00Z">
        <w:r>
          <w:rPr>
            <w:rFonts w:ascii="Calibri" w:eastAsia="ヒラギノ角ゴ Pro W3" w:hAnsi="Calibri"/>
            <w:color w:val="000000"/>
            <w:sz w:val="24"/>
            <w:szCs w:val="24"/>
          </w:rPr>
          <w:t xml:space="preserve">aspen </w:t>
        </w:r>
      </w:ins>
      <w:ins w:id="1197" w:author="Link, Timothy (tlink@uidaho.edu)" w:date="2017-04-03T12:46:00Z">
        <w:r>
          <w:rPr>
            <w:rFonts w:ascii="Calibri" w:eastAsia="ヒラギノ角ゴ Pro W3" w:hAnsi="Calibri"/>
            <w:color w:val="000000"/>
            <w:sz w:val="24"/>
            <w:szCs w:val="24"/>
          </w:rPr>
          <w:t>stands</w:t>
        </w:r>
      </w:ins>
      <w:ins w:id="1198" w:author="Link, Timothy (tlink@uidaho.edu)" w:date="2017-04-03T12:50:00Z">
        <w:r w:rsidR="007273D2">
          <w:rPr>
            <w:rFonts w:ascii="Calibri" w:eastAsia="ヒラギノ角ゴ Pro W3" w:hAnsi="Calibri"/>
            <w:color w:val="000000"/>
            <w:sz w:val="24"/>
            <w:szCs w:val="24"/>
          </w:rPr>
          <w:t xml:space="preserve">.  A key </w:t>
        </w:r>
        <w:r w:rsidR="007273D2" w:rsidRPr="007273D2">
          <w:rPr>
            <w:rFonts w:ascii="Calibri" w:eastAsia="ヒラギノ角ゴ Pro W3" w:hAnsi="Calibri"/>
            <w:color w:val="000000"/>
            <w:sz w:val="24"/>
            <w:szCs w:val="24"/>
          </w:rPr>
          <w:t>management</w:t>
        </w:r>
        <w:r w:rsidR="007273D2">
          <w:rPr>
            <w:rFonts w:ascii="Calibri" w:eastAsia="ヒラギノ角ゴ Pro W3" w:hAnsi="Calibri"/>
            <w:color w:val="000000"/>
            <w:sz w:val="24"/>
            <w:szCs w:val="24"/>
          </w:rPr>
          <w:t xml:space="preserve"> concern is whether specific </w:t>
        </w:r>
      </w:ins>
      <w:ins w:id="1199" w:author="Link, Timothy (tlink@uidaho.edu)" w:date="2017-04-03T12:51:00Z">
        <w:r w:rsidR="0066060B">
          <w:rPr>
            <w:rFonts w:ascii="Calibri" w:eastAsia="ヒラギノ角ゴ Pro W3" w:hAnsi="Calibri"/>
            <w:color w:val="000000"/>
            <w:sz w:val="24"/>
            <w:szCs w:val="24"/>
          </w:rPr>
          <w:t xml:space="preserve">locations where active </w:t>
        </w:r>
        <w:r w:rsidR="0066060B" w:rsidRPr="0066060B">
          <w:rPr>
            <w:rFonts w:ascii="Calibri" w:eastAsia="ヒラギノ角ゴ Pro W3" w:hAnsi="Calibri"/>
            <w:color w:val="000000"/>
            <w:sz w:val="24"/>
            <w:szCs w:val="24"/>
          </w:rPr>
          <w:t>management</w:t>
        </w:r>
        <w:r w:rsidR="0066060B">
          <w:rPr>
            <w:rFonts w:ascii="Calibri" w:eastAsia="ヒラギノ角ゴ Pro W3" w:hAnsi="Calibri"/>
            <w:color w:val="000000"/>
            <w:sz w:val="24"/>
            <w:szCs w:val="24"/>
          </w:rPr>
          <w:t xml:space="preserve"> is being considered will be able to support aspen </w:t>
        </w:r>
      </w:ins>
      <w:ins w:id="1200" w:author="Link, Timothy (tlink@uidaho.edu)" w:date="2017-04-03T12:50:00Z">
        <w:r w:rsidR="007273D2">
          <w:rPr>
            <w:rFonts w:ascii="Calibri" w:eastAsia="ヒラギノ角ゴ Pro W3" w:hAnsi="Calibri"/>
            <w:color w:val="000000"/>
            <w:sz w:val="24"/>
            <w:szCs w:val="24"/>
          </w:rPr>
          <w:t xml:space="preserve">stands </w:t>
        </w:r>
      </w:ins>
      <w:ins w:id="1201" w:author="Link, Timothy (tlink@uidaho.edu)" w:date="2017-04-03T12:52:00Z">
        <w:r w:rsidR="0066060B">
          <w:rPr>
            <w:rFonts w:ascii="Calibri" w:eastAsia="ヒラギノ角ゴ Pro W3" w:hAnsi="Calibri"/>
            <w:color w:val="000000"/>
            <w:sz w:val="24"/>
            <w:szCs w:val="24"/>
          </w:rPr>
          <w:t xml:space="preserve">under future climate regimes.  A secondary concern in some areas </w:t>
        </w:r>
      </w:ins>
      <w:ins w:id="1202" w:author="Link, Timothy (tlink@uidaho.edu)" w:date="2017-04-03T12:53:00Z">
        <w:r w:rsidR="0066060B">
          <w:rPr>
            <w:rFonts w:ascii="Calibri" w:eastAsia="ヒラギノ角ゴ Pro W3" w:hAnsi="Calibri"/>
            <w:color w:val="000000"/>
            <w:sz w:val="24"/>
            <w:szCs w:val="24"/>
          </w:rPr>
          <w:t xml:space="preserve">where surface water is used for small-scale irrigation is </w:t>
        </w:r>
      </w:ins>
      <w:ins w:id="1203" w:author="Link, Timothy (tlink@uidaho.edu)" w:date="2017-04-03T12:52:00Z">
        <w:r w:rsidR="0066060B">
          <w:rPr>
            <w:rFonts w:ascii="Calibri" w:eastAsia="ヒラギノ角ゴ Pro W3" w:hAnsi="Calibri"/>
            <w:color w:val="000000"/>
            <w:sz w:val="24"/>
            <w:szCs w:val="24"/>
          </w:rPr>
          <w:t xml:space="preserve">how hydrological flows </w:t>
        </w:r>
      </w:ins>
      <w:ins w:id="1204" w:author="Link, Timothy (tlink@uidaho.edu)" w:date="2017-04-03T12:53:00Z">
        <w:r w:rsidR="0066060B">
          <w:rPr>
            <w:rFonts w:ascii="Calibri" w:eastAsia="ヒラギノ角ゴ Pro W3" w:hAnsi="Calibri"/>
            <w:color w:val="000000"/>
            <w:sz w:val="24"/>
            <w:szCs w:val="24"/>
          </w:rPr>
          <w:t xml:space="preserve">will be affected by climate </w:t>
        </w:r>
      </w:ins>
      <w:ins w:id="1205" w:author="Link, Timothy (tlink@uidaho.edu)" w:date="2017-04-03T12:54:00Z">
        <w:r w:rsidR="0066060B">
          <w:rPr>
            <w:rFonts w:ascii="Calibri" w:eastAsia="ヒラギノ角ゴ Pro W3" w:hAnsi="Calibri"/>
            <w:color w:val="000000"/>
            <w:sz w:val="24"/>
            <w:szCs w:val="24"/>
          </w:rPr>
          <w:t xml:space="preserve">and land cover </w:t>
        </w:r>
      </w:ins>
      <w:ins w:id="1206" w:author="Link, Timothy (tlink@uidaho.edu)" w:date="2017-04-03T12:53:00Z">
        <w:r w:rsidR="0066060B">
          <w:rPr>
            <w:rFonts w:ascii="Calibri" w:eastAsia="ヒラギノ角ゴ Pro W3" w:hAnsi="Calibri"/>
            <w:color w:val="000000"/>
            <w:sz w:val="24"/>
            <w:szCs w:val="24"/>
          </w:rPr>
          <w:t>changes</w:t>
        </w:r>
      </w:ins>
      <w:ins w:id="1207" w:author="Link, Timothy (tlink@uidaho.edu)" w:date="2017-04-03T12:54:00Z">
        <w:r w:rsidR="0066060B">
          <w:rPr>
            <w:rFonts w:ascii="Calibri" w:eastAsia="ヒラギノ角ゴ Pro W3" w:hAnsi="Calibri"/>
            <w:color w:val="000000"/>
            <w:sz w:val="24"/>
            <w:szCs w:val="24"/>
          </w:rPr>
          <w:t>.</w:t>
        </w:r>
      </w:ins>
      <w:ins w:id="1208" w:author="Link, Timothy (tlink@uidaho.edu)" w:date="2017-04-03T12:55:00Z">
        <w:r w:rsidR="005B51A6">
          <w:rPr>
            <w:rFonts w:ascii="Calibri" w:eastAsia="ヒラギノ角ゴ Pro W3" w:hAnsi="Calibri"/>
            <w:color w:val="000000"/>
            <w:sz w:val="24"/>
            <w:szCs w:val="24"/>
          </w:rPr>
          <w:t xml:space="preserve">  A consistent message from managers</w:t>
        </w:r>
      </w:ins>
      <w:ins w:id="1209" w:author="Link, Timothy (tlink@uidaho.edu)" w:date="2017-04-03T12:57:00Z">
        <w:r w:rsidR="00863B0E">
          <w:rPr>
            <w:rFonts w:ascii="Calibri" w:eastAsia="ヒラギノ角ゴ Pro W3" w:hAnsi="Calibri"/>
            <w:color w:val="000000"/>
            <w:sz w:val="24"/>
            <w:szCs w:val="24"/>
          </w:rPr>
          <w:t xml:space="preserve"> is that they do not have the time to carefully read scholarly publications to glean the </w:t>
        </w:r>
      </w:ins>
      <w:ins w:id="1210" w:author="Link, Timothy (tlink@uidaho.edu)" w:date="2017-04-03T12:58:00Z">
        <w:r w:rsidR="00863B0E" w:rsidRPr="00863B0E">
          <w:rPr>
            <w:rFonts w:ascii="Calibri" w:eastAsia="ヒラギノ角ゴ Pro W3" w:hAnsi="Calibri"/>
            <w:color w:val="000000"/>
            <w:sz w:val="24"/>
            <w:szCs w:val="24"/>
          </w:rPr>
          <w:t>management</w:t>
        </w:r>
        <w:r w:rsidR="00863B0E">
          <w:rPr>
            <w:rFonts w:ascii="Calibri" w:eastAsia="ヒラギノ角ゴ Pro W3" w:hAnsi="Calibri"/>
            <w:color w:val="000000"/>
            <w:sz w:val="24"/>
            <w:szCs w:val="24"/>
          </w:rPr>
          <w:t xml:space="preserve"> implications</w:t>
        </w:r>
      </w:ins>
      <w:ins w:id="1211" w:author="Link, Timothy (tlink@uidaho.edu)" w:date="2017-04-03T12:59:00Z">
        <w:r w:rsidR="00863B0E">
          <w:rPr>
            <w:rFonts w:ascii="Calibri" w:eastAsia="ヒラギノ角ゴ Pro W3" w:hAnsi="Calibri"/>
            <w:color w:val="000000"/>
            <w:sz w:val="24"/>
            <w:szCs w:val="24"/>
          </w:rPr>
          <w:t xml:space="preserve">. They </w:t>
        </w:r>
      </w:ins>
      <w:ins w:id="1212" w:author="Link, Timothy (tlink@uidaho.edu)" w:date="2017-04-03T12:58:00Z">
        <w:r w:rsidR="00863B0E">
          <w:rPr>
            <w:rFonts w:ascii="Calibri" w:eastAsia="ヒラギノ角ゴ Pro W3" w:hAnsi="Calibri"/>
            <w:color w:val="000000"/>
            <w:sz w:val="24"/>
            <w:szCs w:val="24"/>
          </w:rPr>
          <w:t xml:space="preserve">have therefore advised the project team that </w:t>
        </w:r>
      </w:ins>
      <w:ins w:id="1213" w:author="Link, Timothy (tlink@uidaho.edu)" w:date="2017-04-03T13:00:00Z">
        <w:r w:rsidR="00863B0E">
          <w:rPr>
            <w:rFonts w:ascii="Calibri" w:eastAsia="ヒラギノ角ゴ Pro W3" w:hAnsi="Calibri"/>
            <w:color w:val="000000"/>
            <w:sz w:val="24"/>
            <w:szCs w:val="24"/>
          </w:rPr>
          <w:t xml:space="preserve">in addition to peer-refereed publications, </w:t>
        </w:r>
      </w:ins>
      <w:ins w:id="1214" w:author="Link, Timothy (tlink@uidaho.edu)" w:date="2017-04-03T12:58:00Z">
        <w:r w:rsidR="00863B0E">
          <w:rPr>
            <w:rFonts w:ascii="Calibri" w:eastAsia="ヒラギノ角ゴ Pro W3" w:hAnsi="Calibri"/>
            <w:color w:val="000000"/>
            <w:sz w:val="24"/>
            <w:szCs w:val="24"/>
          </w:rPr>
          <w:t xml:space="preserve">preparation of research briefs detailing </w:t>
        </w:r>
      </w:ins>
      <w:ins w:id="1215" w:author="Link, Timothy (tlink@uidaho.edu)" w:date="2017-04-03T12:59:00Z">
        <w:r w:rsidR="00863B0E">
          <w:rPr>
            <w:rFonts w:ascii="Calibri" w:eastAsia="ヒラギノ角ゴ Pro W3" w:hAnsi="Calibri"/>
            <w:color w:val="000000"/>
            <w:sz w:val="24"/>
            <w:szCs w:val="24"/>
          </w:rPr>
          <w:t xml:space="preserve">potential </w:t>
        </w:r>
        <w:r w:rsidR="00863B0E" w:rsidRPr="00863B0E">
          <w:rPr>
            <w:rFonts w:ascii="Calibri" w:eastAsia="ヒラギノ角ゴ Pro W3" w:hAnsi="Calibri"/>
            <w:color w:val="000000"/>
            <w:sz w:val="24"/>
            <w:szCs w:val="24"/>
          </w:rPr>
          <w:t>management</w:t>
        </w:r>
        <w:r w:rsidR="00863B0E">
          <w:rPr>
            <w:rFonts w:ascii="Calibri" w:eastAsia="ヒラギノ角ゴ Pro W3" w:hAnsi="Calibri"/>
            <w:color w:val="000000"/>
            <w:sz w:val="24"/>
            <w:szCs w:val="24"/>
          </w:rPr>
          <w:t xml:space="preserve"> applications of research findings is a critical need.  </w:t>
        </w:r>
      </w:ins>
      <w:ins w:id="1216" w:author="Link, Timothy (tlink@uidaho.edu)" w:date="2017-04-03T13:01:00Z">
        <w:r w:rsidR="00863B0E">
          <w:rPr>
            <w:rFonts w:ascii="Calibri" w:eastAsia="ヒラギノ角ゴ Pro W3" w:hAnsi="Calibri"/>
            <w:color w:val="000000"/>
            <w:sz w:val="24"/>
            <w:szCs w:val="24"/>
          </w:rPr>
          <w:t>Where spatial data is produced as part of a research project, e</w:t>
        </w:r>
      </w:ins>
      <w:ins w:id="1217" w:author="Link, Timothy (tlink@uidaho.edu)" w:date="2017-04-03T13:00:00Z">
        <w:r w:rsidR="00863B0E">
          <w:rPr>
            <w:rFonts w:ascii="Calibri" w:eastAsia="ヒラギノ角ゴ Pro W3" w:hAnsi="Calibri"/>
            <w:color w:val="000000"/>
            <w:sz w:val="24"/>
            <w:szCs w:val="24"/>
          </w:rPr>
          <w:t xml:space="preserve">asy </w:t>
        </w:r>
      </w:ins>
      <w:ins w:id="1218" w:author="Link, Timothy (tlink@uidaho.edu)" w:date="2017-04-03T13:01:00Z">
        <w:r w:rsidR="00863B0E">
          <w:rPr>
            <w:rFonts w:ascii="Calibri" w:eastAsia="ヒラギノ角ゴ Pro W3" w:hAnsi="Calibri"/>
            <w:color w:val="000000"/>
            <w:sz w:val="24"/>
            <w:szCs w:val="24"/>
          </w:rPr>
          <w:t xml:space="preserve">data </w:t>
        </w:r>
      </w:ins>
      <w:ins w:id="1219" w:author="Link, Timothy (tlink@uidaho.edu)" w:date="2017-04-03T13:00:00Z">
        <w:r w:rsidR="00863B0E">
          <w:rPr>
            <w:rFonts w:ascii="Calibri" w:eastAsia="ヒラギノ角ゴ Pro W3" w:hAnsi="Calibri"/>
            <w:color w:val="000000"/>
            <w:sz w:val="24"/>
            <w:szCs w:val="24"/>
          </w:rPr>
          <w:t xml:space="preserve">access </w:t>
        </w:r>
      </w:ins>
      <w:ins w:id="1220" w:author="Link, Timothy (tlink@uidaho.edu)" w:date="2017-04-03T13:02:00Z">
        <w:r w:rsidR="00863B0E">
          <w:rPr>
            <w:rFonts w:ascii="Calibri" w:eastAsia="ヒラギノ角ゴ Pro W3" w:hAnsi="Calibri"/>
            <w:color w:val="000000"/>
            <w:sz w:val="24"/>
            <w:szCs w:val="24"/>
          </w:rPr>
          <w:t>using freely available tools was also noted as a critical need.</w:t>
        </w:r>
      </w:ins>
    </w:p>
    <w:p w14:paraId="1A508AEE" w14:textId="77777777" w:rsidR="000B34CD" w:rsidDel="00386DE3" w:rsidRDefault="008736E5" w:rsidP="008B786C">
      <w:pPr>
        <w:tabs>
          <w:tab w:val="left" w:pos="360"/>
          <w:tab w:val="left" w:pos="432"/>
        </w:tabs>
        <w:contextualSpacing/>
        <w:rPr>
          <w:del w:id="1221" w:author="Link, Timothy (tlink@uidaho.edu)" w:date="2017-04-03T13:22:00Z"/>
          <w:rFonts w:ascii="Calibri" w:eastAsia="ヒラギノ角ゴ Pro W3" w:hAnsi="Calibri"/>
          <w:color w:val="000000"/>
          <w:sz w:val="24"/>
          <w:szCs w:val="24"/>
        </w:rPr>
      </w:pPr>
      <w:ins w:id="1222" w:author="Link, Timothy (tlink@uidaho.edu)" w:date="2017-04-03T13:08:00Z">
        <w:r>
          <w:rPr>
            <w:rFonts w:ascii="Calibri" w:eastAsia="ヒラギノ角ゴ Pro W3" w:hAnsi="Calibri"/>
            <w:color w:val="000000"/>
            <w:sz w:val="24"/>
            <w:szCs w:val="24"/>
          </w:rPr>
          <w:tab/>
          <w:t xml:space="preserve">There are a number of </w:t>
        </w:r>
        <w:r w:rsidRPr="008736E5">
          <w:rPr>
            <w:rFonts w:ascii="Calibri" w:eastAsia="ヒラギノ角ゴ Pro W3" w:hAnsi="Calibri"/>
            <w:color w:val="000000"/>
            <w:sz w:val="24"/>
            <w:szCs w:val="24"/>
          </w:rPr>
          <w:t>management</w:t>
        </w:r>
        <w:r>
          <w:rPr>
            <w:rFonts w:ascii="Calibri" w:eastAsia="ヒラギノ角ゴ Pro W3" w:hAnsi="Calibri"/>
            <w:color w:val="000000"/>
            <w:sz w:val="24"/>
            <w:szCs w:val="24"/>
          </w:rPr>
          <w:t xml:space="preserve"> concerns that can be improved upon based on </w:t>
        </w:r>
      </w:ins>
      <w:ins w:id="1223" w:author="Link, Timothy (tlink@uidaho.edu)" w:date="2017-04-03T13:09:00Z">
        <w:r>
          <w:rPr>
            <w:rFonts w:ascii="Calibri" w:eastAsia="ヒラギノ角ゴ Pro W3" w:hAnsi="Calibri"/>
            <w:color w:val="000000"/>
            <w:sz w:val="24"/>
            <w:szCs w:val="24"/>
          </w:rPr>
          <w:t xml:space="preserve">the </w:t>
        </w:r>
      </w:ins>
      <w:ins w:id="1224" w:author="Link, Timothy (tlink@uidaho.edu)" w:date="2017-04-03T13:14:00Z">
        <w:r w:rsidR="00992318">
          <w:rPr>
            <w:rFonts w:ascii="Calibri" w:eastAsia="ヒラギノ角ゴ Pro W3" w:hAnsi="Calibri"/>
            <w:color w:val="000000"/>
            <w:sz w:val="24"/>
            <w:szCs w:val="24"/>
          </w:rPr>
          <w:t xml:space="preserve">new </w:t>
        </w:r>
      </w:ins>
      <w:ins w:id="1225" w:author="Link, Timothy (tlink@uidaho.edu)" w:date="2017-04-03T13:09:00Z">
        <w:r>
          <w:rPr>
            <w:rFonts w:ascii="Calibri" w:eastAsia="ヒラギノ角ゴ Pro W3" w:hAnsi="Calibri"/>
            <w:color w:val="000000"/>
            <w:sz w:val="24"/>
            <w:szCs w:val="24"/>
          </w:rPr>
          <w:t xml:space="preserve">understanding and models developed as part of </w:t>
        </w:r>
      </w:ins>
      <w:ins w:id="1226" w:author="Link, Timothy (tlink@uidaho.edu)" w:date="2017-04-03T13:08:00Z">
        <w:r>
          <w:rPr>
            <w:rFonts w:ascii="Calibri" w:eastAsia="ヒラギノ角ゴ Pro W3" w:hAnsi="Calibri"/>
            <w:color w:val="000000"/>
            <w:sz w:val="24"/>
            <w:szCs w:val="24"/>
          </w:rPr>
          <w:t>this research</w:t>
        </w:r>
      </w:ins>
      <w:ins w:id="1227" w:author="Link, Timothy (tlink@uidaho.edu)" w:date="2017-04-03T13:14:00Z">
        <w:r w:rsidR="00992318">
          <w:rPr>
            <w:rFonts w:ascii="Calibri" w:eastAsia="ヒラギノ角ゴ Pro W3" w:hAnsi="Calibri"/>
            <w:color w:val="000000"/>
            <w:sz w:val="24"/>
            <w:szCs w:val="24"/>
          </w:rPr>
          <w:t>.</w:t>
        </w:r>
      </w:ins>
      <w:ins w:id="1228" w:author="Link, Timothy (tlink@uidaho.edu)" w:date="2017-04-03T13:22:00Z">
        <w:r w:rsidR="00386DE3">
          <w:rPr>
            <w:rFonts w:ascii="Calibri" w:eastAsia="ヒラギノ角ゴ Pro W3" w:hAnsi="Calibri"/>
            <w:color w:val="000000"/>
            <w:sz w:val="24"/>
            <w:szCs w:val="24"/>
          </w:rPr>
          <w:t xml:space="preserve">  For example, results from the regional model of </w:t>
        </w:r>
      </w:ins>
    </w:p>
    <w:p w14:paraId="1EEE9478" w14:textId="77777777" w:rsidR="008B786C" w:rsidRDefault="007A209A" w:rsidP="00386DE3">
      <w:pPr>
        <w:tabs>
          <w:tab w:val="left" w:pos="360"/>
          <w:tab w:val="left" w:pos="432"/>
        </w:tabs>
        <w:contextualSpacing/>
        <w:rPr>
          <w:rFonts w:ascii="Calibri" w:eastAsia="ヒラギノ角ゴ Pro W3" w:hAnsi="Calibri"/>
          <w:color w:val="000000"/>
          <w:sz w:val="24"/>
          <w:szCs w:val="24"/>
        </w:rPr>
      </w:pPr>
      <w:del w:id="1229" w:author="Link, Timothy (tlink@uidaho.edu)" w:date="2017-04-03T13:22:00Z">
        <w:r w:rsidRPr="002D698C" w:rsidDel="00386DE3">
          <w:rPr>
            <w:rFonts w:ascii="Calibri" w:eastAsia="ヒラギノ角ゴ Pro W3" w:hAnsi="Calibri"/>
            <w:color w:val="000000"/>
            <w:sz w:val="24"/>
            <w:szCs w:val="24"/>
          </w:rPr>
          <w:delText xml:space="preserve">Our findings of </w:delText>
        </w:r>
      </w:del>
      <w:proofErr w:type="gramStart"/>
      <w:r w:rsidRPr="002D698C">
        <w:rPr>
          <w:rFonts w:ascii="Calibri" w:eastAsia="ヒラギノ角ゴ Pro W3" w:hAnsi="Calibri"/>
          <w:color w:val="000000"/>
          <w:sz w:val="24"/>
          <w:szCs w:val="24"/>
        </w:rPr>
        <w:t>the</w:t>
      </w:r>
      <w:proofErr w:type="gramEnd"/>
      <w:r w:rsidRPr="002D698C">
        <w:rPr>
          <w:rFonts w:ascii="Calibri" w:eastAsia="ヒラギノ角ゴ Pro W3" w:hAnsi="Calibri"/>
          <w:color w:val="000000"/>
          <w:sz w:val="24"/>
          <w:szCs w:val="24"/>
        </w:rPr>
        <w:t xml:space="preserve"> mechanisms impacting post-fire aspen regeneration can be used by managers in several ways. Understanding how aspen respond following fire will provide managers a more comprehensive understanding of how projected future changes may impact aspen conservation and persistence. Additionally, managers can use our findings in planning for prescribed burns or managing wildfires.</w:t>
      </w:r>
    </w:p>
    <w:p w14:paraId="41C2886D" w14:textId="77777777" w:rsidR="007A209A" w:rsidRPr="002D698C" w:rsidDel="00BD0189" w:rsidRDefault="008B786C" w:rsidP="00386DE3">
      <w:pPr>
        <w:tabs>
          <w:tab w:val="left" w:pos="360"/>
          <w:tab w:val="left" w:pos="432"/>
        </w:tabs>
        <w:contextualSpacing/>
        <w:rPr>
          <w:del w:id="1230" w:author="Link, Timothy (tlink@uidaho.edu)" w:date="2017-04-03T13:34:00Z"/>
          <w:rFonts w:ascii="Calibri" w:eastAsia="ヒラギノ角ゴ Pro W3" w:hAnsi="Calibri"/>
          <w:color w:val="000000"/>
          <w:sz w:val="24"/>
          <w:szCs w:val="24"/>
        </w:rPr>
      </w:pPr>
      <w:r>
        <w:rPr>
          <w:rFonts w:ascii="Calibri" w:eastAsia="ヒラギノ角ゴ Pro W3" w:hAnsi="Calibri"/>
          <w:color w:val="000000"/>
          <w:sz w:val="24"/>
          <w:szCs w:val="24"/>
        </w:rPr>
        <w:tab/>
      </w:r>
      <w:r w:rsidR="00386DE3">
        <w:rPr>
          <w:rFonts w:ascii="Calibri" w:eastAsia="ヒラギノ角ゴ Pro W3" w:hAnsi="Calibri"/>
          <w:color w:val="000000"/>
          <w:sz w:val="24"/>
          <w:szCs w:val="24"/>
        </w:rPr>
        <w:t>Results from the finer-scale biophysical process</w:t>
      </w:r>
      <w:r>
        <w:rPr>
          <w:rFonts w:ascii="Calibri" w:eastAsia="ヒラギノ角ゴ Pro W3" w:hAnsi="Calibri"/>
          <w:color w:val="000000"/>
          <w:sz w:val="24"/>
          <w:szCs w:val="24"/>
        </w:rPr>
        <w:t xml:space="preserve"> modeling</w:t>
      </w:r>
      <w:r w:rsidR="00386DE3">
        <w:rPr>
          <w:rFonts w:ascii="Calibri" w:eastAsia="ヒラギノ角ゴ Pro W3" w:hAnsi="Calibri"/>
          <w:color w:val="000000"/>
          <w:sz w:val="24"/>
          <w:szCs w:val="24"/>
        </w:rPr>
        <w:t xml:space="preserve"> of aspen sensitivity to climate change </w:t>
      </w:r>
      <w:r>
        <w:rPr>
          <w:rFonts w:ascii="Calibri" w:eastAsia="ヒラギノ角ゴ Pro W3" w:hAnsi="Calibri"/>
          <w:color w:val="000000"/>
          <w:sz w:val="24"/>
          <w:szCs w:val="24"/>
        </w:rPr>
        <w:t xml:space="preserve">within the </w:t>
      </w:r>
      <w:r w:rsidRPr="008B786C">
        <w:rPr>
          <w:rFonts w:ascii="Calibri" w:eastAsia="ヒラギノ角ゴ Pro W3" w:hAnsi="Calibri"/>
          <w:color w:val="000000"/>
          <w:sz w:val="24"/>
          <w:szCs w:val="24"/>
        </w:rPr>
        <w:t>Reynolds Creek Experimental Watershed</w:t>
      </w:r>
      <w:r>
        <w:rPr>
          <w:rFonts w:ascii="Calibri" w:eastAsia="ヒラギノ角ゴ Pro W3" w:hAnsi="Calibri"/>
          <w:color w:val="000000"/>
          <w:sz w:val="24"/>
          <w:szCs w:val="24"/>
        </w:rPr>
        <w:t xml:space="preserve"> (RCEW) can be used to gain insight into how stands in other areas are likely to respond to climate changes</w:t>
      </w:r>
      <w:ins w:id="1231" w:author="Link, Timothy (tlink@uidaho.edu)" w:date="2017-04-03T13:34:00Z">
        <w:r w:rsidR="00BD0189">
          <w:rPr>
            <w:rFonts w:ascii="Calibri" w:eastAsia="ヒラギノ角ゴ Pro W3" w:hAnsi="Calibri"/>
            <w:color w:val="000000"/>
            <w:sz w:val="24"/>
            <w:szCs w:val="24"/>
          </w:rPr>
          <w:t xml:space="preserve"> when placed in the context of regional snow regimes</w:t>
        </w:r>
      </w:ins>
      <w:r>
        <w:rPr>
          <w:rFonts w:ascii="Calibri" w:eastAsia="ヒラギノ角ゴ Pro W3" w:hAnsi="Calibri"/>
          <w:color w:val="000000"/>
          <w:sz w:val="24"/>
          <w:szCs w:val="24"/>
        </w:rPr>
        <w:t>.</w:t>
      </w:r>
      <w:r w:rsidR="0051777D">
        <w:rPr>
          <w:rFonts w:ascii="Calibri" w:eastAsia="ヒラギノ角ゴ Pro W3" w:hAnsi="Calibri"/>
          <w:color w:val="000000"/>
          <w:sz w:val="24"/>
          <w:szCs w:val="24"/>
        </w:rPr>
        <w:t xml:space="preserve"> For this research,</w:t>
      </w:r>
      <w:ins w:id="1232" w:author="Link, Timothy (tlink@uidaho.edu)" w:date="2017-04-03T13:34:00Z">
        <w:r w:rsidR="00BD0189">
          <w:rPr>
            <w:sz w:val="24"/>
            <w:szCs w:val="24"/>
          </w:rPr>
          <w:t xml:space="preserve"> </w:t>
        </w:r>
      </w:ins>
    </w:p>
    <w:p w14:paraId="5EF8865A" w14:textId="77777777" w:rsidR="004765D4" w:rsidRPr="003671C7" w:rsidRDefault="00BD0189">
      <w:pPr>
        <w:tabs>
          <w:tab w:val="left" w:pos="360"/>
          <w:tab w:val="left" w:pos="432"/>
        </w:tabs>
        <w:contextualSpacing/>
        <w:rPr>
          <w:sz w:val="24"/>
          <w:szCs w:val="24"/>
        </w:rPr>
        <w:pPrChange w:id="1233" w:author="Link, Timothy (tlink@uidaho.edu)" w:date="2017-04-03T13:34:00Z">
          <w:pPr>
            <w:tabs>
              <w:tab w:val="left" w:pos="432"/>
            </w:tabs>
            <w:spacing w:line="240" w:lineRule="auto"/>
            <w:contextualSpacing/>
          </w:pPr>
        </w:pPrChange>
      </w:pPr>
      <w:r>
        <w:rPr>
          <w:sz w:val="24"/>
          <w:szCs w:val="24"/>
        </w:rPr>
        <w:t>RCEW</w:t>
      </w:r>
      <w:r w:rsidR="004765D4" w:rsidRPr="003671C7">
        <w:rPr>
          <w:sz w:val="24"/>
          <w:szCs w:val="24"/>
        </w:rPr>
        <w:t xml:space="preserve"> served as a natural laboratory to advance the fundamental understanding of how drift-dependent aspen stands are affected by historical and projected future climate regimes because it spans a range of </w:t>
      </w:r>
      <w:proofErr w:type="spellStart"/>
      <w:r w:rsidR="004765D4" w:rsidRPr="003671C7">
        <w:rPr>
          <w:sz w:val="24"/>
          <w:szCs w:val="24"/>
        </w:rPr>
        <w:t>topoclimates</w:t>
      </w:r>
      <w:proofErr w:type="spellEnd"/>
      <w:r w:rsidR="004765D4" w:rsidRPr="003671C7">
        <w:rPr>
          <w:sz w:val="24"/>
          <w:szCs w:val="24"/>
        </w:rPr>
        <w:t xml:space="preserve"> that characterize a large portion of mid-elevations throughout the interior Pacific Northwest.  General insight for how drift-dependent aspen stands will be affected by climate changes and hence how to prioritize active management t</w:t>
      </w:r>
      <w:del w:id="1234" w:author="Link, Timothy (tlink@uidaho.edu)" w:date="2017-04-03T12:44:00Z">
        <w:r w:rsidR="004765D4" w:rsidRPr="003671C7" w:rsidDel="000B34CD">
          <w:rPr>
            <w:sz w:val="24"/>
            <w:szCs w:val="24"/>
          </w:rPr>
          <w:delText>r</w:delText>
        </w:r>
      </w:del>
      <w:r w:rsidR="004765D4" w:rsidRPr="003671C7">
        <w:rPr>
          <w:sz w:val="24"/>
          <w:szCs w:val="24"/>
        </w:rPr>
        <w:t xml:space="preserve">actics can be provided by determining the snow regime where specific aspen stands are located.  Snow regimes can be broadly classified as cold, cool, warm, and ephemeral based on snowpack dynamics, and as high, moderate, and low temporal stability, based on interannual variations in snow regime. For example, a high stability location would typically be characterized by the same regime across </w:t>
      </w:r>
      <w:del w:id="1235" w:author="Link, Timothy (tlink@uidaho.edu)" w:date="2017-04-03T13:35:00Z">
        <w:r w:rsidR="004765D4" w:rsidRPr="003671C7" w:rsidDel="00F1291E">
          <w:rPr>
            <w:sz w:val="24"/>
            <w:szCs w:val="24"/>
          </w:rPr>
          <w:delText>a large number of</w:delText>
        </w:r>
      </w:del>
      <w:ins w:id="1236" w:author="Link, Timothy (tlink@uidaho.edu)" w:date="2017-04-03T13:35:00Z">
        <w:r w:rsidR="00F1291E" w:rsidRPr="003671C7">
          <w:rPr>
            <w:sz w:val="24"/>
            <w:szCs w:val="24"/>
          </w:rPr>
          <w:t>many</w:t>
        </w:r>
      </w:ins>
      <w:r w:rsidR="004765D4" w:rsidRPr="003671C7">
        <w:rPr>
          <w:sz w:val="24"/>
          <w:szCs w:val="24"/>
        </w:rPr>
        <w:t xml:space="preserve"> years, whereas low stability locations are characterized by regimes that vary dramatically between years.  Snow regimes are important for drift-dependent aspen patches because drifts can augment water available to support late-season transpiration especially in cool snow regimes where mid-winter melt events can deplete large amounts of upland snow storage, whereas localized storage in drift deposition zones may be retained.</w:t>
      </w:r>
    </w:p>
    <w:p w14:paraId="7F4712D8" w14:textId="1FB4EFAD" w:rsidR="00DF502A" w:rsidRDefault="00347370" w:rsidP="00347370">
      <w:pPr>
        <w:tabs>
          <w:tab w:val="left" w:pos="432"/>
        </w:tabs>
        <w:spacing w:line="240" w:lineRule="auto"/>
        <w:contextualSpacing/>
        <w:rPr>
          <w:ins w:id="1237" w:author="Link, Timothy (tlink@uidaho.edu)" w:date="2017-04-03T14:59:00Z"/>
          <w:sz w:val="24"/>
          <w:szCs w:val="24"/>
        </w:rPr>
      </w:pPr>
      <w:r>
        <w:rPr>
          <w:sz w:val="24"/>
          <w:szCs w:val="24"/>
        </w:rPr>
        <w:tab/>
      </w:r>
      <w:r w:rsidR="004765D4" w:rsidRPr="003671C7">
        <w:rPr>
          <w:sz w:val="24"/>
          <w:szCs w:val="24"/>
        </w:rPr>
        <w:t xml:space="preserve">Locations of aspen stands (LANDFIRE, 2014) overlain on a new </w:t>
      </w:r>
      <w:ins w:id="1238" w:author="Link, Timothy (tlink@uidaho.edu)" w:date="2017-04-03T13:57:00Z">
        <w:r w:rsidR="008E5A36">
          <w:rPr>
            <w:sz w:val="24"/>
            <w:szCs w:val="24"/>
          </w:rPr>
          <w:t>1 km</w:t>
        </w:r>
        <w:r w:rsidR="008E5A36" w:rsidRPr="008E5A36">
          <w:rPr>
            <w:sz w:val="24"/>
            <w:szCs w:val="24"/>
            <w:vertAlign w:val="superscript"/>
            <w:rPrChange w:id="1239" w:author="Link, Timothy (tlink@uidaho.edu)" w:date="2017-04-03T13:57:00Z">
              <w:rPr>
                <w:sz w:val="24"/>
                <w:szCs w:val="24"/>
              </w:rPr>
            </w:rPrChange>
          </w:rPr>
          <w:t>2</w:t>
        </w:r>
        <w:r w:rsidR="008E5A36">
          <w:rPr>
            <w:sz w:val="24"/>
            <w:szCs w:val="24"/>
          </w:rPr>
          <w:t xml:space="preserve"> </w:t>
        </w:r>
      </w:ins>
      <w:r w:rsidR="004765D4" w:rsidRPr="003671C7">
        <w:rPr>
          <w:sz w:val="24"/>
          <w:szCs w:val="24"/>
        </w:rPr>
        <w:t>snowpack classification data product (</w:t>
      </w:r>
      <w:proofErr w:type="spellStart"/>
      <w:r w:rsidR="004765D4" w:rsidRPr="003671C7">
        <w:rPr>
          <w:sz w:val="24"/>
          <w:szCs w:val="24"/>
        </w:rPr>
        <w:t>SnowClusters</w:t>
      </w:r>
      <w:proofErr w:type="spellEnd"/>
      <w:r w:rsidR="004765D4" w:rsidRPr="003671C7">
        <w:rPr>
          <w:sz w:val="24"/>
          <w:szCs w:val="24"/>
        </w:rPr>
        <w:t xml:space="preserve">; Tennant </w:t>
      </w:r>
      <w:del w:id="1240" w:author="Shinneman, Douglas" w:date="2017-04-04T12:55:00Z">
        <w:r w:rsidR="004765D4" w:rsidRPr="003671C7" w:rsidDel="00F13BBC">
          <w:rPr>
            <w:sz w:val="24"/>
            <w:szCs w:val="24"/>
          </w:rPr>
          <w:delText>et al.,</w:delText>
        </w:r>
      </w:del>
      <w:ins w:id="1241" w:author="Shinneman, Douglas" w:date="2017-04-04T12:55:00Z">
        <w:r w:rsidR="00F13BBC">
          <w:rPr>
            <w:sz w:val="24"/>
            <w:szCs w:val="24"/>
          </w:rPr>
          <w:t>et al.</w:t>
        </w:r>
      </w:ins>
      <w:r w:rsidR="004765D4" w:rsidRPr="003671C7">
        <w:rPr>
          <w:sz w:val="24"/>
          <w:szCs w:val="24"/>
        </w:rPr>
        <w:t xml:space="preserve"> in prep.) defined by general </w:t>
      </w:r>
      <w:r w:rsidR="004765D4" w:rsidRPr="003671C7">
        <w:rPr>
          <w:sz w:val="24"/>
          <w:szCs w:val="24"/>
        </w:rPr>
        <w:lastRenderedPageBreak/>
        <w:t>temperature regime and temporal st</w:t>
      </w:r>
      <w:r w:rsidR="001C5CFB">
        <w:rPr>
          <w:sz w:val="24"/>
          <w:szCs w:val="24"/>
        </w:rPr>
        <w:t xml:space="preserve">ability are presented in </w:t>
      </w:r>
      <w:r w:rsidR="001C5CFB" w:rsidRPr="001C5CFB">
        <w:rPr>
          <w:color w:val="0000FF"/>
          <w:sz w:val="24"/>
          <w:szCs w:val="24"/>
        </w:rPr>
        <w:t xml:space="preserve">Fig. </w:t>
      </w:r>
      <w:r w:rsidR="004765D4" w:rsidRPr="001C5CFB">
        <w:rPr>
          <w:color w:val="0000FF"/>
          <w:sz w:val="24"/>
          <w:szCs w:val="24"/>
        </w:rPr>
        <w:t>9.</w:t>
      </w:r>
      <w:del w:id="1242" w:author="Link, Timothy (tlink@uidaho.edu)" w:date="2017-04-03T12:37:00Z">
        <w:r w:rsidR="004765D4" w:rsidRPr="001C5CFB" w:rsidDel="00D70216">
          <w:rPr>
            <w:color w:val="0000FF"/>
            <w:sz w:val="24"/>
            <w:szCs w:val="24"/>
          </w:rPr>
          <w:delText>0.</w:delText>
        </w:r>
      </w:del>
      <w:r w:rsidR="004765D4" w:rsidRPr="001C5CFB">
        <w:rPr>
          <w:color w:val="0000FF"/>
          <w:sz w:val="24"/>
          <w:szCs w:val="24"/>
        </w:rPr>
        <w:t>1</w:t>
      </w:r>
      <w:r w:rsidR="004765D4" w:rsidRPr="003671C7">
        <w:rPr>
          <w:sz w:val="24"/>
          <w:szCs w:val="24"/>
        </w:rPr>
        <w:t>.  The combined data products indicate that the most spatially extensive aspen stands occur within cold snow regimes, but that many dispersed small stands comprising approximately 15% of areas with aspen (Table 9.</w:t>
      </w:r>
      <w:del w:id="1243" w:author="Link, Timothy (tlink@uidaho.edu)" w:date="2017-04-03T13:37:00Z">
        <w:r w:rsidR="004765D4" w:rsidRPr="003671C7" w:rsidDel="000F1917">
          <w:rPr>
            <w:sz w:val="24"/>
            <w:szCs w:val="24"/>
          </w:rPr>
          <w:delText>0.1</w:delText>
        </w:r>
      </w:del>
      <w:ins w:id="1244" w:author="Link, Timothy (tlink@uidaho.edu)" w:date="2017-04-03T13:37:00Z">
        <w:r w:rsidR="000F1917">
          <w:rPr>
            <w:sz w:val="24"/>
            <w:szCs w:val="24"/>
          </w:rPr>
          <w:t>2</w:t>
        </w:r>
      </w:ins>
      <w:r w:rsidR="004765D4" w:rsidRPr="003671C7">
        <w:rPr>
          <w:sz w:val="24"/>
          <w:szCs w:val="24"/>
        </w:rPr>
        <w:t xml:space="preserve">) </w:t>
      </w:r>
      <w:proofErr w:type="gramStart"/>
      <w:r w:rsidR="004765D4" w:rsidRPr="003671C7">
        <w:rPr>
          <w:sz w:val="24"/>
          <w:szCs w:val="24"/>
        </w:rPr>
        <w:t>occur</w:t>
      </w:r>
      <w:proofErr w:type="gramEnd"/>
      <w:r w:rsidR="004765D4" w:rsidRPr="003671C7">
        <w:rPr>
          <w:sz w:val="24"/>
          <w:szCs w:val="24"/>
        </w:rPr>
        <w:t xml:space="preserve"> in cool snow regimes many of which are dependent on isolated snow drifts (e.g. RCEW in SW ID, </w:t>
      </w:r>
      <w:proofErr w:type="spellStart"/>
      <w:r w:rsidR="004765D4" w:rsidRPr="003671C7">
        <w:rPr>
          <w:sz w:val="24"/>
          <w:szCs w:val="24"/>
        </w:rPr>
        <w:t>Zumwalt</w:t>
      </w:r>
      <w:proofErr w:type="spellEnd"/>
      <w:r w:rsidR="004765D4" w:rsidRPr="003671C7">
        <w:rPr>
          <w:sz w:val="24"/>
          <w:szCs w:val="24"/>
        </w:rPr>
        <w:t xml:space="preserve"> Prairie in NE OR).  </w:t>
      </w:r>
      <w:del w:id="1245" w:author="Link, Timothy (tlink@uidaho.edu)" w:date="2017-04-03T13:37:00Z">
        <w:r w:rsidR="004765D4" w:rsidRPr="003671C7" w:rsidDel="000F1917">
          <w:rPr>
            <w:sz w:val="24"/>
            <w:szCs w:val="24"/>
          </w:rPr>
          <w:delText xml:space="preserve">  </w:delText>
        </w:r>
      </w:del>
      <w:r w:rsidR="004765D4" w:rsidRPr="003671C7">
        <w:rPr>
          <w:sz w:val="24"/>
          <w:szCs w:val="24"/>
        </w:rPr>
        <w:t xml:space="preserve">The simulations at RCEW suggest that aspen stands in the </w:t>
      </w:r>
      <w:del w:id="1246" w:author="Link, Timothy (tlink@uidaho.edu)" w:date="2017-04-03T13:37:00Z">
        <w:r w:rsidR="004765D4" w:rsidRPr="003671C7" w:rsidDel="000F1917">
          <w:rPr>
            <w:sz w:val="24"/>
            <w:szCs w:val="24"/>
          </w:rPr>
          <w:delText xml:space="preserve">cold and proximal </w:delText>
        </w:r>
      </w:del>
      <w:r w:rsidR="004765D4" w:rsidRPr="003671C7">
        <w:rPr>
          <w:sz w:val="24"/>
          <w:szCs w:val="24"/>
        </w:rPr>
        <w:t>cool</w:t>
      </w:r>
      <w:ins w:id="1247" w:author="Link, Timothy (tlink@uidaho.edu)" w:date="2017-04-03T13:37:00Z">
        <w:r w:rsidR="000F1917">
          <w:rPr>
            <w:sz w:val="24"/>
            <w:szCs w:val="24"/>
          </w:rPr>
          <w:t>, moderate stability</w:t>
        </w:r>
      </w:ins>
      <w:r w:rsidR="004765D4" w:rsidRPr="003671C7">
        <w:rPr>
          <w:sz w:val="24"/>
          <w:szCs w:val="24"/>
        </w:rPr>
        <w:t xml:space="preserve"> snow regimes are less sensitive to climatic warming, whereas stands </w:t>
      </w:r>
      <w:del w:id="1248" w:author="Link, Timothy (tlink@uidaho.edu)" w:date="2017-04-03T13:38:00Z">
        <w:r w:rsidR="004765D4" w:rsidRPr="003671C7" w:rsidDel="000F1917">
          <w:rPr>
            <w:sz w:val="24"/>
            <w:szCs w:val="24"/>
          </w:rPr>
          <w:delText xml:space="preserve">in the cool and proximal </w:delText>
        </w:r>
      </w:del>
      <w:ins w:id="1249" w:author="Link, Timothy (tlink@uidaho.edu)" w:date="2017-04-03T13:38:00Z">
        <w:r w:rsidR="000F1917">
          <w:rPr>
            <w:sz w:val="24"/>
            <w:szCs w:val="24"/>
          </w:rPr>
          <w:t xml:space="preserve">that are much closer to the boundary </w:t>
        </w:r>
      </w:ins>
      <w:ins w:id="1250" w:author="Link, Timothy (tlink@uidaho.edu)" w:date="2017-04-03T13:39:00Z">
        <w:r w:rsidR="000F1917">
          <w:rPr>
            <w:sz w:val="24"/>
            <w:szCs w:val="24"/>
          </w:rPr>
          <w:t xml:space="preserve">of the </w:t>
        </w:r>
      </w:ins>
      <w:r w:rsidR="004765D4" w:rsidRPr="003671C7">
        <w:rPr>
          <w:sz w:val="24"/>
          <w:szCs w:val="24"/>
        </w:rPr>
        <w:t xml:space="preserve">warm snow regimes are likely to experience declines in NPP due to losses of drift subsidies and increased midsummer evaporative demand. </w:t>
      </w:r>
      <w:ins w:id="1251" w:author="Link, Timothy (tlink@uidaho.edu)" w:date="2017-04-03T13:39:00Z">
        <w:r w:rsidR="000F1917">
          <w:rPr>
            <w:sz w:val="24"/>
            <w:szCs w:val="24"/>
          </w:rPr>
          <w:t xml:space="preserve">Likewise, </w:t>
        </w:r>
      </w:ins>
      <w:ins w:id="1252" w:author="Link, Timothy (tlink@uidaho.edu)" w:date="2017-04-03T14:57:00Z">
        <w:r w:rsidR="00DF502A">
          <w:rPr>
            <w:sz w:val="24"/>
            <w:szCs w:val="24"/>
          </w:rPr>
          <w:t>the simulation results forecasting future aspen distributions indicate that less frequent establishment of aspen</w:t>
        </w:r>
      </w:ins>
      <w:ins w:id="1253" w:author="Link, Timothy (tlink@uidaho.edu)" w:date="2017-04-03T13:39:00Z">
        <w:r w:rsidR="000F1917">
          <w:rPr>
            <w:sz w:val="24"/>
            <w:szCs w:val="24"/>
          </w:rPr>
          <w:t xml:space="preserve"> stands </w:t>
        </w:r>
      </w:ins>
      <w:ins w:id="1254" w:author="Link, Timothy (tlink@uidaho.edu)" w:date="2017-04-03T14:58:00Z">
        <w:r w:rsidR="00DF502A">
          <w:rPr>
            <w:sz w:val="24"/>
            <w:szCs w:val="24"/>
          </w:rPr>
          <w:t xml:space="preserve">in likely to occur near zones, and especially </w:t>
        </w:r>
      </w:ins>
      <w:ins w:id="1255" w:author="Link, Timothy (tlink@uidaho.edu)" w:date="2017-04-03T13:39:00Z">
        <w:r w:rsidR="000F1917">
          <w:rPr>
            <w:sz w:val="24"/>
            <w:szCs w:val="24"/>
          </w:rPr>
          <w:t>near the cool, low stability and warm snow regimes</w:t>
        </w:r>
      </w:ins>
      <w:ins w:id="1256" w:author="Link, Timothy (tlink@uidaho.edu)" w:date="2017-04-03T14:58:00Z">
        <w:r w:rsidR="00DF502A">
          <w:rPr>
            <w:sz w:val="24"/>
            <w:szCs w:val="24"/>
          </w:rPr>
          <w:t xml:space="preserve"> that are most susceptible to losses of drift moisture subsidies.</w:t>
        </w:r>
      </w:ins>
    </w:p>
    <w:p w14:paraId="64AAD4BD" w14:textId="77777777" w:rsidR="004765D4" w:rsidRPr="003671C7" w:rsidRDefault="00DF502A" w:rsidP="00347370">
      <w:pPr>
        <w:tabs>
          <w:tab w:val="left" w:pos="432"/>
        </w:tabs>
        <w:spacing w:line="240" w:lineRule="auto"/>
        <w:contextualSpacing/>
        <w:rPr>
          <w:sz w:val="24"/>
          <w:szCs w:val="24"/>
        </w:rPr>
      </w:pPr>
      <w:ins w:id="1257" w:author="Link, Timothy (tlink@uidaho.edu)" w:date="2017-04-03T14:59:00Z">
        <w:r>
          <w:rPr>
            <w:sz w:val="24"/>
            <w:szCs w:val="24"/>
          </w:rPr>
          <w:tab/>
        </w:r>
      </w:ins>
      <w:r w:rsidR="004765D4" w:rsidRPr="003671C7">
        <w:rPr>
          <w:sz w:val="24"/>
          <w:szCs w:val="24"/>
        </w:rPr>
        <w:t xml:space="preserve">Resilience or susceptibility of specific aspen stands to climate changes depend on other site-specific factors such as access to shallow groundwater and soil moisture storage characteristics, however the location of stands relative to snow classes can provide important insight for managers about the potential viability of drift-dependent stands in future climates based on project results.  </w:t>
      </w:r>
      <w:ins w:id="1258" w:author="Link, Timothy (tlink@uidaho.edu)" w:date="2017-04-03T13:54:00Z">
        <w:r w:rsidR="008E5A36">
          <w:rPr>
            <w:sz w:val="24"/>
            <w:szCs w:val="24"/>
          </w:rPr>
          <w:t xml:space="preserve">When combined with local knowledge, </w:t>
        </w:r>
      </w:ins>
      <w:del w:id="1259" w:author="Link, Timothy (tlink@uidaho.edu)" w:date="2017-04-03T13:54:00Z">
        <w:r w:rsidR="004765D4" w:rsidRPr="003671C7" w:rsidDel="008E5A36">
          <w:rPr>
            <w:sz w:val="24"/>
            <w:szCs w:val="24"/>
          </w:rPr>
          <w:delText>This knowledge</w:delText>
        </w:r>
      </w:del>
      <w:ins w:id="1260" w:author="Link, Timothy (tlink@uidaho.edu)" w:date="2017-04-03T13:54:00Z">
        <w:r w:rsidR="008E5A36">
          <w:rPr>
            <w:sz w:val="24"/>
            <w:szCs w:val="24"/>
          </w:rPr>
          <w:t>the resear</w:t>
        </w:r>
      </w:ins>
      <w:ins w:id="1261" w:author="Link, Timothy (tlink@uidaho.edu)" w:date="2017-04-03T13:55:00Z">
        <w:r w:rsidR="008E5A36">
          <w:rPr>
            <w:sz w:val="24"/>
            <w:szCs w:val="24"/>
          </w:rPr>
          <w:t>ch findings coupled with the new snow regime data product</w:t>
        </w:r>
      </w:ins>
      <w:r w:rsidR="004765D4" w:rsidRPr="003671C7">
        <w:rPr>
          <w:sz w:val="24"/>
          <w:szCs w:val="24"/>
        </w:rPr>
        <w:t xml:space="preserve"> can </w:t>
      </w:r>
      <w:del w:id="1262" w:author="Link, Timothy (tlink@uidaho.edu)" w:date="2017-04-03T13:55:00Z">
        <w:r w:rsidR="004765D4" w:rsidRPr="003671C7" w:rsidDel="008E5A36">
          <w:rPr>
            <w:sz w:val="24"/>
            <w:szCs w:val="24"/>
          </w:rPr>
          <w:delText xml:space="preserve">therefore </w:delText>
        </w:r>
      </w:del>
      <w:r w:rsidR="004765D4" w:rsidRPr="003671C7">
        <w:rPr>
          <w:sz w:val="24"/>
          <w:szCs w:val="24"/>
        </w:rPr>
        <w:t xml:space="preserve">help managers prioritize stand treatments at the most viable locations to maximize potential ecological benefits from the investment of resources.  The data displayed in </w:t>
      </w:r>
      <w:r w:rsidR="004765D4" w:rsidRPr="001C5CFB">
        <w:rPr>
          <w:color w:val="0000FF"/>
          <w:sz w:val="24"/>
          <w:szCs w:val="24"/>
        </w:rPr>
        <w:t>Fig</w:t>
      </w:r>
      <w:r w:rsidR="001C5CFB" w:rsidRPr="001C5CFB">
        <w:rPr>
          <w:color w:val="0000FF"/>
          <w:sz w:val="24"/>
          <w:szCs w:val="24"/>
        </w:rPr>
        <w:t>.</w:t>
      </w:r>
      <w:r w:rsidR="004765D4" w:rsidRPr="001C5CFB">
        <w:rPr>
          <w:color w:val="0000FF"/>
          <w:sz w:val="24"/>
          <w:szCs w:val="24"/>
        </w:rPr>
        <w:t xml:space="preserve"> 9.</w:t>
      </w:r>
      <w:del w:id="1263" w:author="Link, Timothy (tlink@uidaho.edu)" w:date="2017-04-03T12:37:00Z">
        <w:r w:rsidR="004765D4" w:rsidRPr="001C5CFB" w:rsidDel="00D70216">
          <w:rPr>
            <w:color w:val="0000FF"/>
            <w:sz w:val="24"/>
            <w:szCs w:val="24"/>
          </w:rPr>
          <w:delText>0.</w:delText>
        </w:r>
      </w:del>
      <w:r w:rsidR="004765D4" w:rsidRPr="001C5CFB">
        <w:rPr>
          <w:color w:val="0000FF"/>
          <w:sz w:val="24"/>
          <w:szCs w:val="24"/>
        </w:rPr>
        <w:t xml:space="preserve">1 </w:t>
      </w:r>
      <w:r w:rsidR="004765D4" w:rsidRPr="003671C7">
        <w:rPr>
          <w:sz w:val="24"/>
          <w:szCs w:val="24"/>
        </w:rPr>
        <w:t>will be provided as a KMZ file so that managers can easily use Google Earth to identify where an aspen stand of interest is located relative to specific snow classes</w:t>
      </w:r>
      <w:ins w:id="1264" w:author="Link, Timothy (tlink@uidaho.edu)" w:date="2017-04-03T13:58:00Z">
        <w:r w:rsidR="008E5A36">
          <w:rPr>
            <w:sz w:val="24"/>
            <w:szCs w:val="24"/>
          </w:rPr>
          <w:t>.  The 1 km spatial resolution</w:t>
        </w:r>
      </w:ins>
      <w:r w:rsidR="004765D4" w:rsidRPr="003671C7">
        <w:rPr>
          <w:sz w:val="24"/>
          <w:szCs w:val="24"/>
        </w:rPr>
        <w:t xml:space="preserve"> </w:t>
      </w:r>
      <w:ins w:id="1265" w:author="Link, Timothy (tlink@uidaho.edu)" w:date="2017-04-03T13:58:00Z">
        <w:r w:rsidR="008E5A36">
          <w:rPr>
            <w:sz w:val="24"/>
            <w:szCs w:val="24"/>
          </w:rPr>
          <w:t xml:space="preserve">(Fig 9.1b) of the data product is at a sufficiently fine scale </w:t>
        </w:r>
      </w:ins>
      <w:ins w:id="1266" w:author="Link, Timothy (tlink@uidaho.edu)" w:date="2017-04-03T13:59:00Z">
        <w:r w:rsidR="008E5A36">
          <w:rPr>
            <w:sz w:val="24"/>
            <w:szCs w:val="24"/>
          </w:rPr>
          <w:t xml:space="preserve">for managers </w:t>
        </w:r>
      </w:ins>
      <w:r w:rsidR="004765D4" w:rsidRPr="003671C7">
        <w:rPr>
          <w:sz w:val="24"/>
          <w:szCs w:val="24"/>
        </w:rPr>
        <w:t xml:space="preserve">to gain insight into both the relative vulnerability of </w:t>
      </w:r>
      <w:del w:id="1267" w:author="Link, Timothy (tlink@uidaho.edu)" w:date="2017-04-03T13:59:00Z">
        <w:r w:rsidR="004765D4" w:rsidRPr="003671C7" w:rsidDel="008E5A36">
          <w:rPr>
            <w:sz w:val="24"/>
            <w:szCs w:val="24"/>
          </w:rPr>
          <w:delText xml:space="preserve">the </w:delText>
        </w:r>
      </w:del>
      <w:ins w:id="1268" w:author="Link, Timothy (tlink@uidaho.edu)" w:date="2017-04-03T13:59:00Z">
        <w:r w:rsidR="008E5A36">
          <w:rPr>
            <w:sz w:val="24"/>
            <w:szCs w:val="24"/>
          </w:rPr>
          <w:t xml:space="preserve">a given </w:t>
        </w:r>
      </w:ins>
      <w:r w:rsidR="004765D4" w:rsidRPr="003671C7">
        <w:rPr>
          <w:sz w:val="24"/>
          <w:szCs w:val="24"/>
        </w:rPr>
        <w:t>stand</w:t>
      </w:r>
      <w:ins w:id="1269" w:author="Link, Timothy (tlink@uidaho.edu)" w:date="2017-04-03T13:59:00Z">
        <w:r w:rsidR="008E5A36">
          <w:rPr>
            <w:sz w:val="24"/>
            <w:szCs w:val="24"/>
          </w:rPr>
          <w:t>,</w:t>
        </w:r>
      </w:ins>
      <w:r w:rsidR="004765D4" w:rsidRPr="003671C7">
        <w:rPr>
          <w:sz w:val="24"/>
          <w:szCs w:val="24"/>
        </w:rPr>
        <w:t xml:space="preserve"> and potential for general hydrologic changes with or without mortality under future climate </w:t>
      </w:r>
      <w:commentRangeStart w:id="1270"/>
      <w:r w:rsidR="004765D4" w:rsidRPr="003671C7">
        <w:rPr>
          <w:sz w:val="24"/>
          <w:szCs w:val="24"/>
        </w:rPr>
        <w:t>conditions</w:t>
      </w:r>
      <w:commentRangeEnd w:id="1270"/>
      <w:r w:rsidR="004765D4" w:rsidRPr="003671C7">
        <w:rPr>
          <w:rStyle w:val="CommentReference"/>
          <w:sz w:val="24"/>
          <w:szCs w:val="24"/>
        </w:rPr>
        <w:commentReference w:id="1270"/>
      </w:r>
      <w:r w:rsidR="004765D4" w:rsidRPr="003671C7">
        <w:rPr>
          <w:sz w:val="24"/>
          <w:szCs w:val="24"/>
        </w:rPr>
        <w:t>.</w:t>
      </w:r>
      <w:ins w:id="1271" w:author="Link, Timothy (tlink@uidaho.edu)" w:date="2017-04-03T14:00:00Z">
        <w:r w:rsidR="008E5A36">
          <w:rPr>
            <w:sz w:val="24"/>
            <w:szCs w:val="24"/>
          </w:rPr>
          <w:t xml:space="preserve">  Specific hydrological changes will be highly site</w:t>
        </w:r>
      </w:ins>
      <w:ins w:id="1272" w:author="Link, Timothy (tlink@uidaho.edu)" w:date="2017-04-03T14:07:00Z">
        <w:r w:rsidR="008C759E">
          <w:rPr>
            <w:sz w:val="24"/>
            <w:szCs w:val="24"/>
          </w:rPr>
          <w:t xml:space="preserve"> and scale</w:t>
        </w:r>
      </w:ins>
      <w:ins w:id="1273" w:author="Link, Timothy (tlink@uidaho.edu)" w:date="2017-04-03T14:00:00Z">
        <w:r w:rsidR="008E5A36">
          <w:rPr>
            <w:sz w:val="24"/>
            <w:szCs w:val="24"/>
          </w:rPr>
          <w:t xml:space="preserve">-dependent, however the </w:t>
        </w:r>
      </w:ins>
      <w:ins w:id="1274" w:author="Link, Timothy (tlink@uidaho.edu)" w:date="2017-04-03T14:01:00Z">
        <w:r w:rsidR="004A0064">
          <w:rPr>
            <w:sz w:val="24"/>
            <w:szCs w:val="24"/>
          </w:rPr>
          <w:t xml:space="preserve">general </w:t>
        </w:r>
      </w:ins>
      <w:ins w:id="1275" w:author="Link, Timothy (tlink@uidaho.edu)" w:date="2017-04-03T14:00:00Z">
        <w:r w:rsidR="008E5A36">
          <w:rPr>
            <w:sz w:val="24"/>
            <w:szCs w:val="24"/>
          </w:rPr>
          <w:t>results of the</w:t>
        </w:r>
        <w:r w:rsidR="004A0064">
          <w:rPr>
            <w:sz w:val="24"/>
            <w:szCs w:val="24"/>
          </w:rPr>
          <w:t xml:space="preserve"> </w:t>
        </w:r>
      </w:ins>
      <w:ins w:id="1276" w:author="Link, Timothy (tlink@uidaho.edu)" w:date="2017-04-03T14:02:00Z">
        <w:r w:rsidR="004A0064" w:rsidRPr="004A0064">
          <w:rPr>
            <w:sz w:val="24"/>
            <w:szCs w:val="24"/>
          </w:rPr>
          <w:t>hydrological</w:t>
        </w:r>
        <w:r w:rsidR="004A0064">
          <w:rPr>
            <w:sz w:val="24"/>
            <w:szCs w:val="24"/>
          </w:rPr>
          <w:t xml:space="preserve"> analysis (Table 6.4.1) will assist small-scale water users in </w:t>
        </w:r>
      </w:ins>
      <w:ins w:id="1277" w:author="Link, Timothy (tlink@uidaho.edu)" w:date="2017-04-03T14:04:00Z">
        <w:r w:rsidR="008C759E">
          <w:rPr>
            <w:sz w:val="24"/>
            <w:szCs w:val="24"/>
          </w:rPr>
          <w:t>adapting climate changes by emphasizing the need to reduce demand o</w:t>
        </w:r>
      </w:ins>
      <w:ins w:id="1278" w:author="Link, Timothy (tlink@uidaho.edu)" w:date="2017-04-03T14:05:00Z">
        <w:r w:rsidR="008C759E">
          <w:rPr>
            <w:sz w:val="24"/>
            <w:szCs w:val="24"/>
          </w:rPr>
          <w:t>r</w:t>
        </w:r>
      </w:ins>
      <w:ins w:id="1279" w:author="Link, Timothy (tlink@uidaho.edu)" w:date="2017-04-03T14:04:00Z">
        <w:r w:rsidR="008C759E">
          <w:rPr>
            <w:sz w:val="24"/>
            <w:szCs w:val="24"/>
          </w:rPr>
          <w:t xml:space="preserve"> develop new supplies</w:t>
        </w:r>
      </w:ins>
      <w:ins w:id="1280" w:author="Link, Timothy (tlink@uidaho.edu)" w:date="2017-04-03T14:05:00Z">
        <w:r w:rsidR="008C759E">
          <w:rPr>
            <w:sz w:val="24"/>
            <w:szCs w:val="24"/>
          </w:rPr>
          <w:t xml:space="preserve"> for warmer years without </w:t>
        </w:r>
        <w:r w:rsidR="008C759E" w:rsidRPr="008C759E">
          <w:rPr>
            <w:sz w:val="24"/>
            <w:szCs w:val="24"/>
          </w:rPr>
          <w:t>precipitation</w:t>
        </w:r>
        <w:r w:rsidR="008C759E">
          <w:rPr>
            <w:sz w:val="24"/>
            <w:szCs w:val="24"/>
          </w:rPr>
          <w:t xml:space="preserve"> increases, unless </w:t>
        </w:r>
      </w:ins>
      <w:ins w:id="1281" w:author="Link, Timothy (tlink@uidaho.edu)" w:date="2017-04-03T14:06:00Z">
        <w:r w:rsidR="008C759E">
          <w:rPr>
            <w:sz w:val="24"/>
            <w:szCs w:val="24"/>
          </w:rPr>
          <w:t>changes are accompanied by</w:t>
        </w:r>
      </w:ins>
      <w:ins w:id="1282" w:author="Link, Timothy (tlink@uidaho.edu)" w:date="2017-04-03T14:07:00Z">
        <w:r w:rsidR="008C759E">
          <w:rPr>
            <w:sz w:val="24"/>
            <w:szCs w:val="24"/>
          </w:rPr>
          <w:t xml:space="preserve"> extensive </w:t>
        </w:r>
        <w:r w:rsidR="008C759E" w:rsidRPr="008C759E">
          <w:rPr>
            <w:sz w:val="24"/>
            <w:szCs w:val="24"/>
          </w:rPr>
          <w:t>vegetation</w:t>
        </w:r>
        <w:r w:rsidR="008C759E">
          <w:rPr>
            <w:sz w:val="24"/>
            <w:szCs w:val="24"/>
          </w:rPr>
          <w:t xml:space="preserve"> mortality resulting in decreased evaporation and transpiration </w:t>
        </w:r>
        <w:commentRangeStart w:id="1283"/>
        <w:r w:rsidR="008C759E">
          <w:rPr>
            <w:sz w:val="24"/>
            <w:szCs w:val="24"/>
          </w:rPr>
          <w:t>losses</w:t>
        </w:r>
      </w:ins>
      <w:commentRangeEnd w:id="1283"/>
      <w:ins w:id="1284" w:author="Link, Timothy (tlink@uidaho.edu)" w:date="2017-04-03T14:54:00Z">
        <w:r w:rsidR="00056988">
          <w:rPr>
            <w:rStyle w:val="CommentReference"/>
          </w:rPr>
          <w:commentReference w:id="1283"/>
        </w:r>
      </w:ins>
      <w:ins w:id="1285" w:author="Link, Timothy (tlink@uidaho.edu)" w:date="2017-04-03T14:07:00Z">
        <w:r w:rsidR="008C759E">
          <w:rPr>
            <w:sz w:val="24"/>
            <w:szCs w:val="24"/>
          </w:rPr>
          <w:t>.</w:t>
        </w:r>
      </w:ins>
      <w:ins w:id="1286" w:author="Link, Timothy (tlink@uidaho.edu)" w:date="2017-04-03T14:06:00Z">
        <w:r w:rsidR="008C759E">
          <w:rPr>
            <w:sz w:val="24"/>
            <w:szCs w:val="24"/>
          </w:rPr>
          <w:t xml:space="preserve"> </w:t>
        </w:r>
      </w:ins>
    </w:p>
    <w:p w14:paraId="08B042A3" w14:textId="77777777" w:rsidR="004765D4" w:rsidRPr="003671C7" w:rsidRDefault="004765D4" w:rsidP="003671C7">
      <w:pPr>
        <w:tabs>
          <w:tab w:val="left" w:pos="432"/>
        </w:tabs>
        <w:spacing w:line="240" w:lineRule="auto"/>
        <w:contextualSpacing/>
        <w:rPr>
          <w:sz w:val="24"/>
          <w:szCs w:val="24"/>
        </w:rPr>
      </w:pPr>
      <w:r w:rsidRPr="003671C7">
        <w:rPr>
          <w:noProof/>
          <w:sz w:val="24"/>
          <w:szCs w:val="24"/>
        </w:rPr>
        <w:lastRenderedPageBreak/>
        <mc:AlternateContent>
          <mc:Choice Requires="wps">
            <w:drawing>
              <wp:inline distT="0" distB="0" distL="0" distR="0" wp14:anchorId="4FE4518B" wp14:editId="0519253B">
                <wp:extent cx="5486400" cy="3914140"/>
                <wp:effectExtent l="0" t="0" r="0" b="0"/>
                <wp:docPr id="20" name="Text Box 20"/>
                <wp:cNvGraphicFramePr/>
                <a:graphic xmlns:a="http://schemas.openxmlformats.org/drawingml/2006/main">
                  <a:graphicData uri="http://schemas.microsoft.com/office/word/2010/wordprocessingShape">
                    <wps:wsp>
                      <wps:cNvSpPr txBox="1"/>
                      <wps:spPr>
                        <a:xfrm>
                          <a:off x="0" y="0"/>
                          <a:ext cx="5486400" cy="3914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115722" w14:textId="77777777" w:rsidR="00E00459" w:rsidRDefault="00E00459" w:rsidP="004765D4">
                            <w:r>
                              <w:rPr>
                                <w:noProof/>
                              </w:rPr>
                              <w:drawing>
                                <wp:inline distT="0" distB="0" distL="0" distR="0" wp14:anchorId="3F9960C2" wp14:editId="7A21BADB">
                                  <wp:extent cx="2743200" cy="2587752"/>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penMap RegimeClass and Variability.jpg"/>
                                          <pic:cNvPicPr/>
                                        </pic:nvPicPr>
                                        <pic:blipFill rotWithShape="1">
                                          <a:blip r:embed="rId42">
                                            <a:extLst>
                                              <a:ext uri="{28A0092B-C50C-407E-A947-70E740481C1C}">
                                                <a14:useLocalDpi xmlns:a14="http://schemas.microsoft.com/office/drawing/2010/main" val="0"/>
                                              </a:ext>
                                            </a:extLst>
                                          </a:blip>
                                          <a:srcRect t="5820" b="21180"/>
                                          <a:stretch/>
                                        </pic:blipFill>
                                        <pic:spPr bwMode="auto">
                                          <a:xfrm>
                                            <a:off x="0" y="0"/>
                                            <a:ext cx="2743200" cy="2587752"/>
                                          </a:xfrm>
                                          <a:prstGeom prst="rect">
                                            <a:avLst/>
                                          </a:prstGeom>
                                          <a:ln>
                                            <a:noFill/>
                                          </a:ln>
                                          <a:extLst>
                                            <a:ext uri="{53640926-AAD7-44D8-BBD7-CCE9431645EC}">
                                              <a14:shadowObscured xmlns:a14="http://schemas.microsoft.com/office/drawing/2010/main"/>
                                            </a:ext>
                                          </a:extLst>
                                        </pic:spPr>
                                      </pic:pic>
                                    </a:graphicData>
                                  </a:graphic>
                                </wp:inline>
                              </w:drawing>
                            </w:r>
                            <w:ins w:id="1287" w:author="Link, Timothy (tlink@uidaho.edu)" w:date="2017-04-03T13:42:00Z">
                              <w:r>
                                <w:rPr>
                                  <w:noProof/>
                                </w:rPr>
                                <w:drawing>
                                  <wp:inline distT="0" distB="0" distL="0" distR="0" wp14:anchorId="7B0A4F3A" wp14:editId="558E6505">
                                    <wp:extent cx="2181725" cy="2826173"/>
                                    <wp:effectExtent l="0" t="0" r="3175" b="0"/>
                                    <wp:docPr id="2" name="Picture 2" descr="../../../Desktop/AspenMapVar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spenMapVarZoo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4686" cy="2855917"/>
                                            </a:xfrm>
                                            <a:prstGeom prst="rect">
                                              <a:avLst/>
                                            </a:prstGeom>
                                            <a:noFill/>
                                            <a:ln>
                                              <a:noFill/>
                                            </a:ln>
                                          </pic:spPr>
                                        </pic:pic>
                                      </a:graphicData>
                                    </a:graphic>
                                  </wp:inline>
                                </w:drawing>
                              </w:r>
                            </w:ins>
                          </w:p>
                          <w:p w14:paraId="7B489654" w14:textId="77777777" w:rsidR="00E00459" w:rsidRPr="009E3EB4" w:rsidRDefault="00E00459" w:rsidP="004765D4">
                            <w:pPr>
                              <w:rPr>
                                <w:sz w:val="24"/>
                                <w:szCs w:val="24"/>
                              </w:rPr>
                            </w:pPr>
                            <w:proofErr w:type="gramStart"/>
                            <w:r w:rsidRPr="009E3EB4">
                              <w:rPr>
                                <w:sz w:val="24"/>
                                <w:szCs w:val="24"/>
                              </w:rPr>
                              <w:t>Figure 9.</w:t>
                            </w:r>
                            <w:proofErr w:type="gramEnd"/>
                            <w:del w:id="1288" w:author="Link, Timothy (tlink@uidaho.edu)" w:date="2017-04-03T12:36:00Z">
                              <w:r w:rsidRPr="009E3EB4" w:rsidDel="00D70216">
                                <w:rPr>
                                  <w:sz w:val="24"/>
                                  <w:szCs w:val="24"/>
                                </w:rPr>
                                <w:delText>0.</w:delText>
                              </w:r>
                            </w:del>
                            <w:proofErr w:type="gramStart"/>
                            <w:r w:rsidRPr="009E3EB4">
                              <w:rPr>
                                <w:sz w:val="24"/>
                                <w:szCs w:val="24"/>
                              </w:rPr>
                              <w:t>1</w:t>
                            </w:r>
                            <w:r>
                              <w:rPr>
                                <w:sz w:val="24"/>
                                <w:szCs w:val="24"/>
                              </w:rPr>
                              <w:t>. a</w:t>
                            </w:r>
                            <w:r w:rsidRPr="009E3EB4">
                              <w:rPr>
                                <w:sz w:val="24"/>
                                <w:szCs w:val="24"/>
                              </w:rPr>
                              <w:t>.</w:t>
                            </w:r>
                            <w:r>
                              <w:rPr>
                                <w:sz w:val="24"/>
                                <w:szCs w:val="24"/>
                              </w:rPr>
                              <w:t>)</w:t>
                            </w:r>
                            <w:proofErr w:type="gramEnd"/>
                            <w:r w:rsidRPr="009E3EB4">
                              <w:rPr>
                                <w:sz w:val="24"/>
                                <w:szCs w:val="24"/>
                              </w:rPr>
                              <w:t xml:space="preserve"> </w:t>
                            </w:r>
                            <w:proofErr w:type="gramStart"/>
                            <w:r w:rsidRPr="009E3EB4">
                              <w:rPr>
                                <w:sz w:val="24"/>
                                <w:szCs w:val="24"/>
                              </w:rPr>
                              <w:t xml:space="preserve">Aspen areas </w:t>
                            </w:r>
                            <w:proofErr w:type="spellStart"/>
                            <w:r w:rsidRPr="009E3EB4">
                              <w:rPr>
                                <w:sz w:val="24"/>
                                <w:szCs w:val="24"/>
                              </w:rPr>
                              <w:t>overlayed</w:t>
                            </w:r>
                            <w:proofErr w:type="spellEnd"/>
                            <w:r w:rsidRPr="009E3EB4">
                              <w:rPr>
                                <w:sz w:val="24"/>
                                <w:szCs w:val="24"/>
                              </w:rPr>
                              <w:t xml:space="preserve"> with a combination of snow regime class (cold, cool, warm, and ephemeral) and temporal stability (high, moderate, low).</w:t>
                            </w:r>
                            <w:proofErr w:type="gramEnd"/>
                            <w:r w:rsidRPr="009E3EB4">
                              <w:rPr>
                                <w:sz w:val="24"/>
                                <w:szCs w:val="24"/>
                              </w:rPr>
                              <w:t xml:space="preserve"> </w:t>
                            </w:r>
                            <w:r>
                              <w:rPr>
                                <w:sz w:val="24"/>
                                <w:szCs w:val="24"/>
                              </w:rPr>
                              <w:t xml:space="preserve">b.) Detail of the </w:t>
                            </w:r>
                            <w:r w:rsidRPr="005C76B2">
                              <w:rPr>
                                <w:sz w:val="24"/>
                                <w:szCs w:val="24"/>
                              </w:rPr>
                              <w:t>Reynolds Creek Experimental Watershed</w:t>
                            </w:r>
                            <w:r>
                              <w:rPr>
                                <w:sz w:val="24"/>
                                <w:szCs w:val="24"/>
                              </w:rPr>
                              <w:t xml:space="preserve"> with aspen stand locations and snow regime classes.</w:t>
                            </w:r>
                          </w:p>
                          <w:p w14:paraId="2ABC12C5" w14:textId="77777777" w:rsidR="00E00459" w:rsidRDefault="00E00459" w:rsidP="004765D4"/>
                          <w:p w14:paraId="0C28EBF5" w14:textId="77777777" w:rsidR="00E00459" w:rsidRDefault="00E00459" w:rsidP="00476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0" o:spid="_x0000_s1043" type="#_x0000_t202" style="width:6in;height:30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XFewIAAGQFAAAOAAAAZHJzL2Uyb0RvYy54bWysVE1PGzEQvVfqf7B8L5vQ8NGIDUpBVJUQ&#10;oELF2fHaZFWvx7Wd7Ka/nmdvNqS0F6pevN6ZN+P5eDNn511j2Fr5UJMt+fhgxJmykqraPpX8+8PV&#10;h1POQhS2EoasKvlGBX4+e//urHVTdUhLMpXyDE5smLau5MsY3bQoglyqRoQDcspCqck3IuLXPxWV&#10;Fy28N6Y4HI2Oi5Z85TxJFQKkl72Sz7J/rZWMt1oHFZkpOWKL+fT5XKSzmJ2J6ZMXblnLbRjiH6Jo&#10;RG3x6M7VpYiCrXz9h6umlp4C6XggqSlI61qqnAOyGY9eZXO/FE7lXFCc4HZlCv/PrbxZ33lWVyU/&#10;RHmsaNCjB9VF9pk6BhHq07owBezeARg7yNHnQR4gTGl32jfpi4QY9HC12VU3eZMQHk1OjycjqCR0&#10;Hz+NJ+NJ9l+8mDsf4hdFDUuXknu0L1dVrK9DRCiADpD0mqWr2pjcQmN/EwDYS1TmwNY6ZdJHnG9x&#10;Y1SyMvab0qhBDjwJMvvUhfFsLcAbIaWyMeec/QKdUBpvv8Vwi0+mfVRvMd5Z5JfJxp1xU1vyuUqv&#10;wq5+DCHrHo/67eWdrrFbdLn545OhowuqNmi0p35UgpNXNZpxLUK8Ex6zgQZi3uMtDm2oLTltb5wt&#10;yf/6mzzhQVloOWsxayUPP1fCK87MVwsygwugAov5Z3J0kqjo9zWLfY1dNReEtoyxWZzM14SPZrhq&#10;T80j1sI8vQqVsBJvlzwO14vYbwCsFanm8wzCODoRr+29k8l1KnOi2kP3KLzb8jGCyjc0TKWYvqJl&#10;j02WluarSLrOnE2F7qu6bQBGOVN5u3bSrtj/z6iX5Th7BgAA//8DAFBLAwQUAAYACAAAACEA88FQ&#10;pdoAAAAFAQAADwAAAGRycy9kb3ducmV2LnhtbEyPT0vDQBDF74LfYRnBm92txNDGbIooXhXrH+ht&#10;mp0mwexsyG6b+O0dvejlweMN7/2m3My+VycaYxfYwnJhQBHXwXXcWHh7fbxagYoJ2WEfmCx8UYRN&#10;dX5WYuHCxC902qZGSQnHAi20KQ2F1rFuyWNchIFYskMYPSaxY6PdiJOU+15fG5Nrjx3LQosD3bdU&#10;f26P3sL702H3kZnn5sHfDFOYjWa/1tZeXsx3t6ASzenvGH7wBR0qYdqHI7uoegvySPpVyVZ5JnZv&#10;IV/mGeiq1P/pq28AAAD//wMAUEsBAi0AFAAGAAgAAAAhALaDOJL+AAAA4QEAABMAAAAAAAAAAAAA&#10;AAAAAAAAAFtDb250ZW50X1R5cGVzXS54bWxQSwECLQAUAAYACAAAACEAOP0h/9YAAACUAQAACwAA&#10;AAAAAAAAAAAAAAAvAQAAX3JlbHMvLnJlbHNQSwECLQAUAAYACAAAACEAL1VlxXsCAABkBQAADgAA&#10;AAAAAAAAAAAAAAAuAgAAZHJzL2Uyb0RvYy54bWxQSwECLQAUAAYACAAAACEA88FQpdoAAAAFAQAA&#10;DwAAAAAAAAAAAAAAAADVBAAAZHJzL2Rvd25yZXYueG1sUEsFBgAAAAAEAAQA8wAAANwFAAAAAA==&#10;" filled="f" stroked="f">
                <v:textbox>
                  <w:txbxContent>
                    <w:p w14:paraId="73115722" w14:textId="77777777" w:rsidR="00E00459" w:rsidRDefault="00E00459" w:rsidP="004765D4">
                      <w:r>
                        <w:rPr>
                          <w:noProof/>
                        </w:rPr>
                        <w:drawing>
                          <wp:inline distT="0" distB="0" distL="0" distR="0" wp14:anchorId="3F9960C2" wp14:editId="7A21BADB">
                            <wp:extent cx="2743200" cy="2587752"/>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penMap RegimeClass and Variability.jpg"/>
                                    <pic:cNvPicPr/>
                                  </pic:nvPicPr>
                                  <pic:blipFill rotWithShape="1">
                                    <a:blip r:embed="rId42">
                                      <a:extLst>
                                        <a:ext uri="{28A0092B-C50C-407E-A947-70E740481C1C}">
                                          <a14:useLocalDpi xmlns:a14="http://schemas.microsoft.com/office/drawing/2010/main" val="0"/>
                                        </a:ext>
                                      </a:extLst>
                                    </a:blip>
                                    <a:srcRect t="5820" b="21180"/>
                                    <a:stretch/>
                                  </pic:blipFill>
                                  <pic:spPr bwMode="auto">
                                    <a:xfrm>
                                      <a:off x="0" y="0"/>
                                      <a:ext cx="2743200" cy="2587752"/>
                                    </a:xfrm>
                                    <a:prstGeom prst="rect">
                                      <a:avLst/>
                                    </a:prstGeom>
                                    <a:ln>
                                      <a:noFill/>
                                    </a:ln>
                                    <a:extLst>
                                      <a:ext uri="{53640926-AAD7-44D8-BBD7-CCE9431645EC}">
                                        <a14:shadowObscured xmlns:a14="http://schemas.microsoft.com/office/drawing/2010/main"/>
                                      </a:ext>
                                    </a:extLst>
                                  </pic:spPr>
                                </pic:pic>
                              </a:graphicData>
                            </a:graphic>
                          </wp:inline>
                        </w:drawing>
                      </w:r>
                      <w:ins w:id="1289" w:author="Link, Timothy (tlink@uidaho.edu)" w:date="2017-04-03T13:42:00Z">
                        <w:r>
                          <w:rPr>
                            <w:noProof/>
                          </w:rPr>
                          <w:drawing>
                            <wp:inline distT="0" distB="0" distL="0" distR="0" wp14:anchorId="7B0A4F3A" wp14:editId="558E6505">
                              <wp:extent cx="2181725" cy="2826173"/>
                              <wp:effectExtent l="0" t="0" r="3175" b="0"/>
                              <wp:docPr id="2" name="Picture 2" descr="../../../Desktop/AspenMapVar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spenMapVarZoo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4686" cy="2855917"/>
                                      </a:xfrm>
                                      <a:prstGeom prst="rect">
                                        <a:avLst/>
                                      </a:prstGeom>
                                      <a:noFill/>
                                      <a:ln>
                                        <a:noFill/>
                                      </a:ln>
                                    </pic:spPr>
                                  </pic:pic>
                                </a:graphicData>
                              </a:graphic>
                            </wp:inline>
                          </w:drawing>
                        </w:r>
                      </w:ins>
                    </w:p>
                    <w:p w14:paraId="7B489654" w14:textId="77777777" w:rsidR="00E00459" w:rsidRPr="009E3EB4" w:rsidRDefault="00E00459" w:rsidP="004765D4">
                      <w:pPr>
                        <w:rPr>
                          <w:sz w:val="24"/>
                          <w:szCs w:val="24"/>
                        </w:rPr>
                      </w:pPr>
                      <w:proofErr w:type="gramStart"/>
                      <w:r w:rsidRPr="009E3EB4">
                        <w:rPr>
                          <w:sz w:val="24"/>
                          <w:szCs w:val="24"/>
                        </w:rPr>
                        <w:t>Figure 9.</w:t>
                      </w:r>
                      <w:proofErr w:type="gramEnd"/>
                      <w:del w:id="1290" w:author="Link, Timothy (tlink@uidaho.edu)" w:date="2017-04-03T12:36:00Z">
                        <w:r w:rsidRPr="009E3EB4" w:rsidDel="00D70216">
                          <w:rPr>
                            <w:sz w:val="24"/>
                            <w:szCs w:val="24"/>
                          </w:rPr>
                          <w:delText>0.</w:delText>
                        </w:r>
                      </w:del>
                      <w:proofErr w:type="gramStart"/>
                      <w:r w:rsidRPr="009E3EB4">
                        <w:rPr>
                          <w:sz w:val="24"/>
                          <w:szCs w:val="24"/>
                        </w:rPr>
                        <w:t>1</w:t>
                      </w:r>
                      <w:r>
                        <w:rPr>
                          <w:sz w:val="24"/>
                          <w:szCs w:val="24"/>
                        </w:rPr>
                        <w:t>. a</w:t>
                      </w:r>
                      <w:r w:rsidRPr="009E3EB4">
                        <w:rPr>
                          <w:sz w:val="24"/>
                          <w:szCs w:val="24"/>
                        </w:rPr>
                        <w:t>.</w:t>
                      </w:r>
                      <w:r>
                        <w:rPr>
                          <w:sz w:val="24"/>
                          <w:szCs w:val="24"/>
                        </w:rPr>
                        <w:t>)</w:t>
                      </w:r>
                      <w:proofErr w:type="gramEnd"/>
                      <w:r w:rsidRPr="009E3EB4">
                        <w:rPr>
                          <w:sz w:val="24"/>
                          <w:szCs w:val="24"/>
                        </w:rPr>
                        <w:t xml:space="preserve"> </w:t>
                      </w:r>
                      <w:proofErr w:type="gramStart"/>
                      <w:r w:rsidRPr="009E3EB4">
                        <w:rPr>
                          <w:sz w:val="24"/>
                          <w:szCs w:val="24"/>
                        </w:rPr>
                        <w:t xml:space="preserve">Aspen areas </w:t>
                      </w:r>
                      <w:proofErr w:type="spellStart"/>
                      <w:r w:rsidRPr="009E3EB4">
                        <w:rPr>
                          <w:sz w:val="24"/>
                          <w:szCs w:val="24"/>
                        </w:rPr>
                        <w:t>overlayed</w:t>
                      </w:r>
                      <w:proofErr w:type="spellEnd"/>
                      <w:r w:rsidRPr="009E3EB4">
                        <w:rPr>
                          <w:sz w:val="24"/>
                          <w:szCs w:val="24"/>
                        </w:rPr>
                        <w:t xml:space="preserve"> with a combination of snow regime class (cold, cool, warm, and ephemeral) and temporal stability (high, moderate, low).</w:t>
                      </w:r>
                      <w:proofErr w:type="gramEnd"/>
                      <w:r w:rsidRPr="009E3EB4">
                        <w:rPr>
                          <w:sz w:val="24"/>
                          <w:szCs w:val="24"/>
                        </w:rPr>
                        <w:t xml:space="preserve"> </w:t>
                      </w:r>
                      <w:r>
                        <w:rPr>
                          <w:sz w:val="24"/>
                          <w:szCs w:val="24"/>
                        </w:rPr>
                        <w:t xml:space="preserve">b.) Detail of the </w:t>
                      </w:r>
                      <w:r w:rsidRPr="005C76B2">
                        <w:rPr>
                          <w:sz w:val="24"/>
                          <w:szCs w:val="24"/>
                        </w:rPr>
                        <w:t>Reynolds Creek Experimental Watershed</w:t>
                      </w:r>
                      <w:r>
                        <w:rPr>
                          <w:sz w:val="24"/>
                          <w:szCs w:val="24"/>
                        </w:rPr>
                        <w:t xml:space="preserve"> with aspen stand locations and snow regime classes.</w:t>
                      </w:r>
                    </w:p>
                    <w:p w14:paraId="2ABC12C5" w14:textId="77777777" w:rsidR="00E00459" w:rsidRDefault="00E00459" w:rsidP="004765D4"/>
                    <w:p w14:paraId="0C28EBF5" w14:textId="77777777" w:rsidR="00E00459" w:rsidRDefault="00E00459" w:rsidP="004765D4"/>
                  </w:txbxContent>
                </v:textbox>
                <w10:anchorlock/>
              </v:shape>
            </w:pict>
          </mc:Fallback>
        </mc:AlternateContent>
      </w:r>
    </w:p>
    <w:p w14:paraId="6CF910DF" w14:textId="77777777" w:rsidR="004765D4" w:rsidRPr="003671C7" w:rsidRDefault="004765D4" w:rsidP="003671C7">
      <w:pPr>
        <w:tabs>
          <w:tab w:val="left" w:pos="432"/>
        </w:tabs>
        <w:spacing w:line="240" w:lineRule="auto"/>
        <w:contextualSpacing/>
        <w:rPr>
          <w:sz w:val="24"/>
          <w:szCs w:val="24"/>
        </w:rPr>
      </w:pPr>
    </w:p>
    <w:p w14:paraId="2A093AEA" w14:textId="77777777" w:rsidR="004765D4" w:rsidRPr="003671C7" w:rsidRDefault="004765D4" w:rsidP="003671C7">
      <w:pPr>
        <w:tabs>
          <w:tab w:val="left" w:pos="360"/>
          <w:tab w:val="left" w:pos="432"/>
        </w:tabs>
        <w:spacing w:line="240" w:lineRule="auto"/>
        <w:contextualSpacing/>
        <w:rPr>
          <w:rFonts w:eastAsia="ヒラギノ角ゴ Pro W3"/>
          <w:color w:val="000000"/>
          <w:sz w:val="24"/>
          <w:szCs w:val="24"/>
        </w:rPr>
      </w:pPr>
      <w:r w:rsidRPr="003671C7">
        <w:rPr>
          <w:noProof/>
          <w:sz w:val="24"/>
          <w:szCs w:val="24"/>
        </w:rPr>
        <mc:AlternateContent>
          <mc:Choice Requires="wps">
            <w:drawing>
              <wp:inline distT="0" distB="0" distL="0" distR="0" wp14:anchorId="30B5F2D8" wp14:editId="4F321AF7">
                <wp:extent cx="5943600" cy="3431540"/>
                <wp:effectExtent l="0" t="0" r="25400" b="22860"/>
                <wp:docPr id="23" name="Text Box 23"/>
                <wp:cNvGraphicFramePr/>
                <a:graphic xmlns:a="http://schemas.openxmlformats.org/drawingml/2006/main">
                  <a:graphicData uri="http://schemas.microsoft.com/office/word/2010/wordprocessingShape">
                    <wps:wsp>
                      <wps:cNvSpPr txBox="1"/>
                      <wps:spPr>
                        <a:xfrm>
                          <a:off x="0" y="0"/>
                          <a:ext cx="5943600" cy="343154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837A7CF" w14:textId="77777777" w:rsidR="00E00459" w:rsidRPr="009C62F5" w:rsidRDefault="00E00459" w:rsidP="004765D4">
                            <w:pPr>
                              <w:rPr>
                                <w:rFonts w:eastAsia="Times New Roman" w:cs="Times New Roman"/>
                                <w:sz w:val="24"/>
                                <w:szCs w:val="24"/>
                              </w:rPr>
                            </w:pPr>
                            <w:proofErr w:type="gramStart"/>
                            <w:r w:rsidRPr="009C62F5">
                              <w:rPr>
                                <w:rFonts w:eastAsia="Times New Roman" w:cs="Times New Roman"/>
                                <w:sz w:val="24"/>
                                <w:szCs w:val="24"/>
                              </w:rPr>
                              <w:t>Table 9.</w:t>
                            </w:r>
                            <w:ins w:id="1291" w:author="Link, Timothy (tlink@uidaho.edu)" w:date="2017-04-03T12:37:00Z">
                              <w:r>
                                <w:rPr>
                                  <w:rFonts w:eastAsia="Times New Roman" w:cs="Times New Roman"/>
                                  <w:sz w:val="24"/>
                                  <w:szCs w:val="24"/>
                                </w:rPr>
                                <w:t>2</w:t>
                              </w:r>
                            </w:ins>
                            <w:del w:id="1292" w:author="Link, Timothy (tlink@uidaho.edu)" w:date="2017-04-03T12:37:00Z">
                              <w:r w:rsidRPr="009C62F5" w:rsidDel="00D70216">
                                <w:rPr>
                                  <w:rFonts w:eastAsia="Times New Roman" w:cs="Times New Roman"/>
                                  <w:sz w:val="24"/>
                                  <w:szCs w:val="24"/>
                                </w:rPr>
                                <w:delText>0.1</w:delText>
                              </w:r>
                            </w:del>
                            <w:r w:rsidRPr="009C62F5">
                              <w:rPr>
                                <w:rFonts w:eastAsia="Times New Roman" w:cs="Times New Roman"/>
                                <w:sz w:val="24"/>
                                <w:szCs w:val="24"/>
                              </w:rPr>
                              <w:t>.</w:t>
                            </w:r>
                            <w:proofErr w:type="gramEnd"/>
                            <w:r w:rsidRPr="009C62F5">
                              <w:rPr>
                                <w:rFonts w:eastAsia="Times New Roman" w:cs="Times New Roman"/>
                                <w:sz w:val="24"/>
                                <w:szCs w:val="24"/>
                              </w:rPr>
                              <w:t xml:space="preserve"> </w:t>
                            </w:r>
                            <w:proofErr w:type="gramStart"/>
                            <w:r w:rsidRPr="009C62F5">
                              <w:rPr>
                                <w:rFonts w:eastAsia="Times New Roman" w:cs="Times New Roman"/>
                                <w:sz w:val="24"/>
                                <w:szCs w:val="24"/>
                              </w:rPr>
                              <w:t>Area of aspen in different snow regime and stability classes within the study area.</w:t>
                            </w:r>
                            <w:proofErr w:type="gramEnd"/>
                          </w:p>
                          <w:p w14:paraId="3A2DB187" w14:textId="77777777" w:rsidR="00E00459" w:rsidRPr="00583DF9" w:rsidRDefault="00E00459" w:rsidP="004765D4">
                            <w:pPr>
                              <w:jc w:val="center"/>
                              <w:rPr>
                                <w:rFonts w:ascii="Helvetica" w:eastAsia="Times New Roman" w:hAnsi="Helvetica" w:cs="Times New Roman"/>
                              </w:rPr>
                            </w:pPr>
                          </w:p>
                          <w:p w14:paraId="06004F27" w14:textId="77777777" w:rsidR="00E00459" w:rsidRPr="00583DF9" w:rsidRDefault="00E00459" w:rsidP="004765D4">
                            <w:pPr>
                              <w:jc w:val="center"/>
                              <w:rPr>
                                <w:rFonts w:ascii="Helvetica" w:eastAsia="Times New Roman" w:hAnsi="Helvetica" w:cs="Times New Roman"/>
                              </w:rPr>
                            </w:pPr>
                            <w:r w:rsidRPr="00583DF9">
                              <w:rPr>
                                <w:rFonts w:ascii="Helvetica" w:eastAsia="Times New Roman" w:hAnsi="Helvetica" w:cs="Times New Roman"/>
                                <w:noProof/>
                              </w:rPr>
                              <w:drawing>
                                <wp:inline distT="0" distB="0" distL="0" distR="0" wp14:anchorId="52C661E2" wp14:editId="1FA5F89D">
                                  <wp:extent cx="4196080" cy="25387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6080" cy="2538730"/>
                                          </a:xfrm>
                                          <a:prstGeom prst="rect">
                                            <a:avLst/>
                                          </a:prstGeom>
                                          <a:noFill/>
                                          <a:ln>
                                            <a:noFill/>
                                          </a:ln>
                                        </pic:spPr>
                                      </pic:pic>
                                    </a:graphicData>
                                  </a:graphic>
                                </wp:inline>
                              </w:drawing>
                            </w:r>
                          </w:p>
                          <w:p w14:paraId="54E94D1B" w14:textId="77777777" w:rsidR="00E00459" w:rsidRPr="00D21FD2" w:rsidRDefault="00E00459" w:rsidP="004765D4">
                            <w:pPr>
                              <w:jc w:val="center"/>
                              <w:rPr>
                                <w:rFonts w:ascii="Times New Roman" w:hAnsi="Times New Roman" w:cs="Times New Roman"/>
                              </w:rPr>
                            </w:pPr>
                          </w:p>
                          <w:p w14:paraId="153FD8A8" w14:textId="77777777" w:rsidR="00E00459" w:rsidRPr="00D21FD2" w:rsidRDefault="00E00459" w:rsidP="004765D4">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 o:spid="_x0000_s1044" type="#_x0000_t202" style="width:468pt;height:27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nMqkQIAAJUFAAAOAAAAZHJzL2Uyb0RvYy54bWysVF1P2zAUfZ+0/2D5faSfDCpS1IGYJiFA&#10;g4ln13FoNMfXs9023a/fsZO0FeOFaS/J9b3H9/P4Xlw2tWYb5XxFJufDkwFnykgqKvOS8x9PN5/O&#10;OPNBmEJoMirnO+X55fzjh4utnakRrUgXyjE4MX62tTlfhWBnWeblStXCn5BVBsaSXC0Cju4lK5zY&#10;wnuts9FgcJptyRXWkVTeQ3vdGvk8+S9LJcN9WXoVmM45cgvp69J3Gb/Z/ELMXpywq0p2aYh/yKIW&#10;lUHQvatrEQRbu+ovV3UlHXkqw4mkOqOyrKRKNaCa4eBVNY8rYVWqBc3xdt8m///cyrvNg2NVkfPR&#10;mDMjaszoSTWBfaGGQYX+bK2fAfZoAQwN9Jhzr/dQxrKb0tXxj4IY7Oj0bt/d6E1COT2fjE8HMEnY&#10;xpPxcDpJ/c8O163z4auimkUh5w7jS10Vm1sfkAqgPSRGM3RTaZ1GqA3b5vx0PB2kC550VURjhCUy&#10;qSvt2EaABqFJ6cPXEQonbSJYJdJ04WLpbYlJCjutIkab76pE01Klb0QQUioT+igJHVEl8nnPxQ5/&#10;yOo9l9s6cCNFJhP2l+vKkGu7FF/ZoTHFzz7lssWj4Ud1RzE0yyaxZXjWU2BJxQ7McNS+LW/lTYXp&#10;3QofHoTDY8LEsSDCPT6lJkyJOomzFbnfb+kjHhyHlbMtHmfO/a+1cIoz/c2A/efDCbjDQjpMpp9H&#10;OLhjy/LYYtb1FWHwQ6wiK5MY8UH3YumofsYeWcSoMAkjERtM6cWr0K4M7CGpFosEwvu1ItyaRyuj&#10;69jmyM2n5lk42xE4gPt31D9jMXvF4xYbbxparAOVVSJ5bHTb1W4AePuJ+92eisvl+JxQh206/wMA&#10;AP//AwBQSwMEFAAGAAgAAAAhAOAca5HcAAAABQEAAA8AAABkcnMvZG93bnJldi54bWxMj0FLw0AQ&#10;he9C/8MyBW92U42lxmxKDSiC9JDUi7dtdkxCd2dDdtvGf+/oRS8PHm9475t8MzkrzjiG3pOC5SIB&#10;gdR401Or4H3/fLMGEaImo60nVPCFATbF7CrXmfEXqvBcx1ZwCYVMK+hiHDIpQ9Oh02HhByTOPv3o&#10;dGQ7ttKM+sLlzsrbJFlJp3vihU4PWHbYHOuTU1AezZN8qdb1W1WmaOzuY7d/HZS6nk/bRxARp/h3&#10;DD/4jA4FMx38iUwQVgE/En+Vs4e7FduDgvs0SUEWufxPX3wDAAD//wMAUEsBAi0AFAAGAAgAAAAh&#10;ALaDOJL+AAAA4QEAABMAAAAAAAAAAAAAAAAAAAAAAFtDb250ZW50X1R5cGVzXS54bWxQSwECLQAU&#10;AAYACAAAACEAOP0h/9YAAACUAQAACwAAAAAAAAAAAAAAAAAvAQAAX3JlbHMvLnJlbHNQSwECLQAU&#10;AAYACAAAACEARI5zKpECAACVBQAADgAAAAAAAAAAAAAAAAAuAgAAZHJzL2Uyb0RvYy54bWxQSwEC&#10;LQAUAAYACAAAACEA4BxrkdwAAAAFAQAADwAAAAAAAAAAAAAAAADrBAAAZHJzL2Rvd25yZXYueG1s&#10;UEsFBgAAAAAEAAQA8wAAAPQFAAAAAA==&#10;" filled="f" strokecolor="black [3213]" strokeweight=".5pt">
                <v:textbox>
                  <w:txbxContent>
                    <w:p w14:paraId="6837A7CF" w14:textId="77777777" w:rsidR="00E00459" w:rsidRPr="009C62F5" w:rsidRDefault="00E00459" w:rsidP="004765D4">
                      <w:pPr>
                        <w:rPr>
                          <w:rFonts w:eastAsia="Times New Roman" w:cs="Times New Roman"/>
                          <w:sz w:val="24"/>
                          <w:szCs w:val="24"/>
                        </w:rPr>
                      </w:pPr>
                      <w:proofErr w:type="gramStart"/>
                      <w:r w:rsidRPr="009C62F5">
                        <w:rPr>
                          <w:rFonts w:eastAsia="Times New Roman" w:cs="Times New Roman"/>
                          <w:sz w:val="24"/>
                          <w:szCs w:val="24"/>
                        </w:rPr>
                        <w:t>Table 9.</w:t>
                      </w:r>
                      <w:ins w:id="1293" w:author="Link, Timothy (tlink@uidaho.edu)" w:date="2017-04-03T12:37:00Z">
                        <w:r>
                          <w:rPr>
                            <w:rFonts w:eastAsia="Times New Roman" w:cs="Times New Roman"/>
                            <w:sz w:val="24"/>
                            <w:szCs w:val="24"/>
                          </w:rPr>
                          <w:t>2</w:t>
                        </w:r>
                      </w:ins>
                      <w:del w:id="1294" w:author="Link, Timothy (tlink@uidaho.edu)" w:date="2017-04-03T12:37:00Z">
                        <w:r w:rsidRPr="009C62F5" w:rsidDel="00D70216">
                          <w:rPr>
                            <w:rFonts w:eastAsia="Times New Roman" w:cs="Times New Roman"/>
                            <w:sz w:val="24"/>
                            <w:szCs w:val="24"/>
                          </w:rPr>
                          <w:delText>0.1</w:delText>
                        </w:r>
                      </w:del>
                      <w:r w:rsidRPr="009C62F5">
                        <w:rPr>
                          <w:rFonts w:eastAsia="Times New Roman" w:cs="Times New Roman"/>
                          <w:sz w:val="24"/>
                          <w:szCs w:val="24"/>
                        </w:rPr>
                        <w:t>.</w:t>
                      </w:r>
                      <w:proofErr w:type="gramEnd"/>
                      <w:r w:rsidRPr="009C62F5">
                        <w:rPr>
                          <w:rFonts w:eastAsia="Times New Roman" w:cs="Times New Roman"/>
                          <w:sz w:val="24"/>
                          <w:szCs w:val="24"/>
                        </w:rPr>
                        <w:t xml:space="preserve"> </w:t>
                      </w:r>
                      <w:proofErr w:type="gramStart"/>
                      <w:r w:rsidRPr="009C62F5">
                        <w:rPr>
                          <w:rFonts w:eastAsia="Times New Roman" w:cs="Times New Roman"/>
                          <w:sz w:val="24"/>
                          <w:szCs w:val="24"/>
                        </w:rPr>
                        <w:t>Area of aspen in different snow regime and stability classes within the study area.</w:t>
                      </w:r>
                      <w:proofErr w:type="gramEnd"/>
                    </w:p>
                    <w:p w14:paraId="3A2DB187" w14:textId="77777777" w:rsidR="00E00459" w:rsidRPr="00583DF9" w:rsidRDefault="00E00459" w:rsidP="004765D4">
                      <w:pPr>
                        <w:jc w:val="center"/>
                        <w:rPr>
                          <w:rFonts w:ascii="Helvetica" w:eastAsia="Times New Roman" w:hAnsi="Helvetica" w:cs="Times New Roman"/>
                        </w:rPr>
                      </w:pPr>
                    </w:p>
                    <w:p w14:paraId="06004F27" w14:textId="77777777" w:rsidR="00E00459" w:rsidRPr="00583DF9" w:rsidRDefault="00E00459" w:rsidP="004765D4">
                      <w:pPr>
                        <w:jc w:val="center"/>
                        <w:rPr>
                          <w:rFonts w:ascii="Helvetica" w:eastAsia="Times New Roman" w:hAnsi="Helvetica" w:cs="Times New Roman"/>
                        </w:rPr>
                      </w:pPr>
                      <w:r w:rsidRPr="00583DF9">
                        <w:rPr>
                          <w:rFonts w:ascii="Helvetica" w:eastAsia="Times New Roman" w:hAnsi="Helvetica" w:cs="Times New Roman"/>
                          <w:noProof/>
                        </w:rPr>
                        <w:drawing>
                          <wp:inline distT="0" distB="0" distL="0" distR="0" wp14:anchorId="52C661E2" wp14:editId="1FA5F89D">
                            <wp:extent cx="4196080" cy="25387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6080" cy="2538730"/>
                                    </a:xfrm>
                                    <a:prstGeom prst="rect">
                                      <a:avLst/>
                                    </a:prstGeom>
                                    <a:noFill/>
                                    <a:ln>
                                      <a:noFill/>
                                    </a:ln>
                                  </pic:spPr>
                                </pic:pic>
                              </a:graphicData>
                            </a:graphic>
                          </wp:inline>
                        </w:drawing>
                      </w:r>
                    </w:p>
                    <w:p w14:paraId="54E94D1B" w14:textId="77777777" w:rsidR="00E00459" w:rsidRPr="00D21FD2" w:rsidRDefault="00E00459" w:rsidP="004765D4">
                      <w:pPr>
                        <w:jc w:val="center"/>
                        <w:rPr>
                          <w:rFonts w:ascii="Times New Roman" w:hAnsi="Times New Roman" w:cs="Times New Roman"/>
                        </w:rPr>
                      </w:pPr>
                    </w:p>
                    <w:p w14:paraId="153FD8A8" w14:textId="77777777" w:rsidR="00E00459" w:rsidRPr="00D21FD2" w:rsidRDefault="00E00459" w:rsidP="004765D4">
                      <w:pPr>
                        <w:rPr>
                          <w:rFonts w:ascii="Times New Roman" w:hAnsi="Times New Roman" w:cs="Times New Roman"/>
                        </w:rPr>
                      </w:pPr>
                    </w:p>
                  </w:txbxContent>
                </v:textbox>
                <w10:anchorlock/>
              </v:shape>
            </w:pict>
          </mc:Fallback>
        </mc:AlternateContent>
      </w:r>
    </w:p>
    <w:p w14:paraId="3F25FF3F" w14:textId="77777777" w:rsidR="00C07258" w:rsidRDefault="00C07258" w:rsidP="003671C7">
      <w:pPr>
        <w:tabs>
          <w:tab w:val="left" w:pos="360"/>
          <w:tab w:val="left" w:pos="432"/>
        </w:tabs>
        <w:spacing w:line="240" w:lineRule="auto"/>
        <w:contextualSpacing/>
        <w:rPr>
          <w:rFonts w:eastAsia="ヒラギノ角ゴ Pro W3"/>
          <w:b/>
          <w:color w:val="000000"/>
          <w:sz w:val="24"/>
          <w:szCs w:val="24"/>
        </w:rPr>
      </w:pPr>
    </w:p>
    <w:p w14:paraId="2FBDDE5E" w14:textId="77777777" w:rsidR="00624D03" w:rsidRPr="003671C7" w:rsidRDefault="00624D03" w:rsidP="003671C7">
      <w:pPr>
        <w:tabs>
          <w:tab w:val="left" w:pos="360"/>
          <w:tab w:val="left" w:pos="432"/>
        </w:tabs>
        <w:spacing w:line="240" w:lineRule="auto"/>
        <w:contextualSpacing/>
        <w:rPr>
          <w:rFonts w:eastAsia="ヒラギノ角ゴ Pro W3"/>
          <w:b/>
          <w:color w:val="000000"/>
          <w:sz w:val="24"/>
          <w:szCs w:val="24"/>
        </w:rPr>
      </w:pPr>
      <w:r w:rsidRPr="003671C7">
        <w:rPr>
          <w:rFonts w:eastAsia="ヒラギノ角ゴ Pro W3"/>
          <w:b/>
          <w:color w:val="000000"/>
          <w:sz w:val="24"/>
          <w:szCs w:val="24"/>
        </w:rPr>
        <w:t>10. OUTREACH</w:t>
      </w:r>
    </w:p>
    <w:p w14:paraId="220884C2" w14:textId="77777777" w:rsidR="004765D4" w:rsidRPr="003671C7" w:rsidRDefault="004765D4" w:rsidP="00056988">
      <w:pPr>
        <w:tabs>
          <w:tab w:val="left" w:pos="432"/>
        </w:tabs>
        <w:spacing w:line="240" w:lineRule="auto"/>
        <w:contextualSpacing/>
        <w:outlineLvl w:val="0"/>
        <w:rPr>
          <w:sz w:val="24"/>
          <w:szCs w:val="24"/>
          <w:u w:val="single"/>
        </w:rPr>
      </w:pPr>
      <w:r w:rsidRPr="003671C7">
        <w:rPr>
          <w:sz w:val="24"/>
          <w:szCs w:val="24"/>
          <w:u w:val="single"/>
        </w:rPr>
        <w:t>Publications</w:t>
      </w:r>
    </w:p>
    <w:p w14:paraId="3BD9BA54" w14:textId="77777777" w:rsidR="004765D4" w:rsidRPr="003671C7" w:rsidRDefault="004765D4" w:rsidP="003671C7">
      <w:pPr>
        <w:tabs>
          <w:tab w:val="left" w:pos="432"/>
        </w:tabs>
        <w:spacing w:line="240" w:lineRule="auto"/>
        <w:contextualSpacing/>
        <w:rPr>
          <w:sz w:val="24"/>
          <w:szCs w:val="24"/>
        </w:rPr>
      </w:pPr>
    </w:p>
    <w:p w14:paraId="2ACDF6AB" w14:textId="77777777" w:rsidR="004765D4" w:rsidRPr="003671C7" w:rsidRDefault="004765D4" w:rsidP="003671C7">
      <w:pPr>
        <w:tabs>
          <w:tab w:val="left" w:pos="432"/>
        </w:tabs>
        <w:spacing w:line="240" w:lineRule="auto"/>
        <w:contextualSpacing/>
        <w:rPr>
          <w:sz w:val="24"/>
          <w:szCs w:val="24"/>
        </w:rPr>
      </w:pPr>
      <w:bookmarkStart w:id="1295" w:name="OLE_LINK34"/>
      <w:bookmarkStart w:id="1296" w:name="OLE_LINK35"/>
      <w:proofErr w:type="spellStart"/>
      <w:proofErr w:type="gramStart"/>
      <w:r w:rsidRPr="003671C7">
        <w:rPr>
          <w:sz w:val="24"/>
          <w:szCs w:val="24"/>
        </w:rPr>
        <w:t>Flerchinger</w:t>
      </w:r>
      <w:proofErr w:type="spellEnd"/>
      <w:r w:rsidRPr="003671C7">
        <w:rPr>
          <w:sz w:val="24"/>
          <w:szCs w:val="24"/>
        </w:rPr>
        <w:t>, G. N., Reba, M. L., Link, T. E., and Marks, D. 2015.</w:t>
      </w:r>
      <w:proofErr w:type="gramEnd"/>
      <w:r w:rsidRPr="003671C7">
        <w:rPr>
          <w:sz w:val="24"/>
          <w:szCs w:val="24"/>
        </w:rPr>
        <w:t xml:space="preserve"> </w:t>
      </w:r>
      <w:proofErr w:type="gramStart"/>
      <w:r w:rsidRPr="003671C7">
        <w:rPr>
          <w:sz w:val="24"/>
          <w:szCs w:val="24"/>
        </w:rPr>
        <w:t>Modeling temperature and humidity profiles within forest canopies.</w:t>
      </w:r>
      <w:proofErr w:type="gramEnd"/>
      <w:r w:rsidRPr="003671C7">
        <w:rPr>
          <w:sz w:val="24"/>
          <w:szCs w:val="24"/>
        </w:rPr>
        <w:t xml:space="preserve"> </w:t>
      </w:r>
      <w:r w:rsidRPr="003671C7">
        <w:rPr>
          <w:i/>
          <w:iCs/>
          <w:sz w:val="24"/>
          <w:szCs w:val="24"/>
        </w:rPr>
        <w:t>Agricultural and Forest Meteorology</w:t>
      </w:r>
      <w:r w:rsidRPr="003671C7">
        <w:rPr>
          <w:sz w:val="24"/>
          <w:szCs w:val="24"/>
        </w:rPr>
        <w:t xml:space="preserve">, </w:t>
      </w:r>
      <w:r w:rsidRPr="003671C7">
        <w:rPr>
          <w:i/>
          <w:iCs/>
          <w:sz w:val="24"/>
          <w:szCs w:val="24"/>
        </w:rPr>
        <w:t>213</w:t>
      </w:r>
      <w:r w:rsidRPr="003671C7">
        <w:rPr>
          <w:sz w:val="24"/>
          <w:szCs w:val="24"/>
        </w:rPr>
        <w:t>, 251-262. doi:10.1016/j.agrformet.2015.07.007</w:t>
      </w:r>
    </w:p>
    <w:p w14:paraId="3A7CC2E8" w14:textId="77777777" w:rsidR="004765D4" w:rsidRPr="003671C7" w:rsidRDefault="004765D4" w:rsidP="003671C7">
      <w:pPr>
        <w:tabs>
          <w:tab w:val="left" w:pos="432"/>
        </w:tabs>
        <w:spacing w:line="240" w:lineRule="auto"/>
        <w:contextualSpacing/>
        <w:rPr>
          <w:sz w:val="24"/>
          <w:szCs w:val="24"/>
        </w:rPr>
      </w:pPr>
    </w:p>
    <w:p w14:paraId="5F4E0E61" w14:textId="77777777" w:rsidR="004765D4" w:rsidRPr="003671C7" w:rsidRDefault="004765D4" w:rsidP="003671C7">
      <w:pPr>
        <w:tabs>
          <w:tab w:val="left" w:pos="432"/>
        </w:tabs>
        <w:spacing w:line="240" w:lineRule="auto"/>
        <w:contextualSpacing/>
        <w:rPr>
          <w:sz w:val="24"/>
          <w:szCs w:val="24"/>
        </w:rPr>
      </w:pPr>
      <w:proofErr w:type="spellStart"/>
      <w:r w:rsidRPr="003671C7">
        <w:rPr>
          <w:sz w:val="24"/>
          <w:szCs w:val="24"/>
        </w:rPr>
        <w:t>Harpold</w:t>
      </w:r>
      <w:proofErr w:type="spellEnd"/>
      <w:r w:rsidRPr="003671C7">
        <w:rPr>
          <w:sz w:val="24"/>
          <w:szCs w:val="24"/>
        </w:rPr>
        <w:t xml:space="preserve">, A. A., Kaplan, M. L., </w:t>
      </w:r>
      <w:proofErr w:type="spellStart"/>
      <w:r w:rsidRPr="003671C7">
        <w:rPr>
          <w:sz w:val="24"/>
          <w:szCs w:val="24"/>
        </w:rPr>
        <w:t>Klos</w:t>
      </w:r>
      <w:proofErr w:type="spellEnd"/>
      <w:r w:rsidRPr="003671C7">
        <w:rPr>
          <w:sz w:val="24"/>
          <w:szCs w:val="24"/>
        </w:rPr>
        <w:t xml:space="preserve">, P. Z., Link, T., McNamara, J. P., </w:t>
      </w:r>
      <w:proofErr w:type="spellStart"/>
      <w:r w:rsidRPr="003671C7">
        <w:rPr>
          <w:sz w:val="24"/>
          <w:szCs w:val="24"/>
        </w:rPr>
        <w:t>Rajagopal</w:t>
      </w:r>
      <w:proofErr w:type="spellEnd"/>
      <w:r w:rsidRPr="003671C7">
        <w:rPr>
          <w:sz w:val="24"/>
          <w:szCs w:val="24"/>
        </w:rPr>
        <w:t xml:space="preserve">, S., Schumer, R., and Steele, C. M.: Rain or snow: hydrologic processes, observations, prediction, and research needs, </w:t>
      </w:r>
      <w:proofErr w:type="spellStart"/>
      <w:r w:rsidRPr="003671C7">
        <w:rPr>
          <w:sz w:val="24"/>
          <w:szCs w:val="24"/>
        </w:rPr>
        <w:t>Hydrol</w:t>
      </w:r>
      <w:proofErr w:type="spellEnd"/>
      <w:r w:rsidRPr="003671C7">
        <w:rPr>
          <w:sz w:val="24"/>
          <w:szCs w:val="24"/>
        </w:rPr>
        <w:t>. Earth Syst. Sci., 21, 1-22, doi</w:t>
      </w:r>
      <w:proofErr w:type="gramStart"/>
      <w:r w:rsidRPr="003671C7">
        <w:rPr>
          <w:sz w:val="24"/>
          <w:szCs w:val="24"/>
        </w:rPr>
        <w:t>:10.5194</w:t>
      </w:r>
      <w:proofErr w:type="gramEnd"/>
      <w:r w:rsidRPr="003671C7">
        <w:rPr>
          <w:sz w:val="24"/>
          <w:szCs w:val="24"/>
        </w:rPr>
        <w:t>/hess-21-1-2017, 2017.</w:t>
      </w:r>
    </w:p>
    <w:bookmarkEnd w:id="1295"/>
    <w:bookmarkEnd w:id="1296"/>
    <w:p w14:paraId="508A7FBF" w14:textId="77777777" w:rsidR="004765D4" w:rsidRPr="003671C7" w:rsidRDefault="004765D4" w:rsidP="003671C7">
      <w:pPr>
        <w:tabs>
          <w:tab w:val="left" w:pos="432"/>
        </w:tabs>
        <w:spacing w:line="240" w:lineRule="auto"/>
        <w:contextualSpacing/>
        <w:rPr>
          <w:sz w:val="24"/>
          <w:szCs w:val="24"/>
        </w:rPr>
      </w:pPr>
    </w:p>
    <w:p w14:paraId="6C539A6D" w14:textId="77777777" w:rsidR="004765D4" w:rsidRPr="003671C7" w:rsidRDefault="004765D4" w:rsidP="003671C7">
      <w:pPr>
        <w:tabs>
          <w:tab w:val="left" w:pos="432"/>
        </w:tabs>
        <w:spacing w:line="240" w:lineRule="auto"/>
        <w:contextualSpacing/>
        <w:rPr>
          <w:sz w:val="24"/>
          <w:szCs w:val="24"/>
        </w:rPr>
      </w:pPr>
      <w:proofErr w:type="gramStart"/>
      <w:r w:rsidRPr="003671C7">
        <w:rPr>
          <w:sz w:val="24"/>
          <w:szCs w:val="24"/>
        </w:rPr>
        <w:t xml:space="preserve">Marshall, A., Link T., G. </w:t>
      </w:r>
      <w:proofErr w:type="spellStart"/>
      <w:r w:rsidRPr="003671C7">
        <w:rPr>
          <w:sz w:val="24"/>
          <w:szCs w:val="24"/>
        </w:rPr>
        <w:t>Flerchinger</w:t>
      </w:r>
      <w:proofErr w:type="spellEnd"/>
      <w:r w:rsidRPr="003671C7">
        <w:rPr>
          <w:sz w:val="24"/>
          <w:szCs w:val="24"/>
        </w:rPr>
        <w:t xml:space="preserve">, and L. </w:t>
      </w:r>
      <w:proofErr w:type="spellStart"/>
      <w:r w:rsidRPr="003671C7">
        <w:rPr>
          <w:sz w:val="24"/>
          <w:szCs w:val="24"/>
        </w:rPr>
        <w:t>Tedrow</w:t>
      </w:r>
      <w:proofErr w:type="spellEnd"/>
      <w:r w:rsidRPr="003671C7">
        <w:rPr>
          <w:sz w:val="24"/>
          <w:szCs w:val="24"/>
        </w:rPr>
        <w:t>.</w:t>
      </w:r>
      <w:proofErr w:type="gramEnd"/>
      <w:r w:rsidRPr="003671C7">
        <w:rPr>
          <w:sz w:val="24"/>
          <w:szCs w:val="24"/>
        </w:rPr>
        <w:t xml:space="preserve"> 2017. Sensitivity of snow and hydrological dynamics to climate and vegetation changes in a catchment characterized by wind-driven redistribution of snow. To be submitted to </w:t>
      </w:r>
      <w:proofErr w:type="spellStart"/>
      <w:r w:rsidRPr="003671C7">
        <w:rPr>
          <w:sz w:val="24"/>
          <w:szCs w:val="24"/>
        </w:rPr>
        <w:t>Ecohydrology</w:t>
      </w:r>
      <w:proofErr w:type="spellEnd"/>
      <w:r w:rsidRPr="003671C7">
        <w:rPr>
          <w:sz w:val="24"/>
          <w:szCs w:val="24"/>
        </w:rPr>
        <w:t xml:space="preserve">. June 2017.    </w:t>
      </w:r>
    </w:p>
    <w:p w14:paraId="5E5831D8" w14:textId="77777777" w:rsidR="004765D4" w:rsidRPr="003671C7" w:rsidRDefault="004765D4" w:rsidP="003671C7">
      <w:pPr>
        <w:tabs>
          <w:tab w:val="left" w:pos="432"/>
        </w:tabs>
        <w:spacing w:line="240" w:lineRule="auto"/>
        <w:contextualSpacing/>
        <w:rPr>
          <w:sz w:val="24"/>
          <w:szCs w:val="24"/>
        </w:rPr>
      </w:pPr>
    </w:p>
    <w:p w14:paraId="21777ADC" w14:textId="77777777" w:rsidR="004B5AE8" w:rsidRPr="00C50666" w:rsidRDefault="004B5AE8" w:rsidP="004B5AE8">
      <w:pPr>
        <w:spacing w:after="0"/>
        <w:rPr>
          <w:ins w:id="1297" w:author="Shinneman, Douglas" w:date="2017-04-04T13:04:00Z"/>
          <w:rFonts w:cs="Times New Roman"/>
        </w:rPr>
      </w:pPr>
      <w:proofErr w:type="spellStart"/>
      <w:proofErr w:type="gramStart"/>
      <w:ins w:id="1298" w:author="Shinneman, Douglas" w:date="2017-04-04T13:04:00Z">
        <w:r>
          <w:rPr>
            <w:sz w:val="24"/>
            <w:szCs w:val="24"/>
          </w:rPr>
          <w:t>Shinneman</w:t>
        </w:r>
        <w:proofErr w:type="spellEnd"/>
        <w:r>
          <w:rPr>
            <w:sz w:val="24"/>
            <w:szCs w:val="24"/>
          </w:rPr>
          <w:t>, D.J and S.K. McIlroy.</w:t>
        </w:r>
        <w:proofErr w:type="gramEnd"/>
        <w:r>
          <w:rPr>
            <w:sz w:val="24"/>
            <w:szCs w:val="24"/>
          </w:rPr>
          <w:t xml:space="preserve"> </w:t>
        </w:r>
        <w:proofErr w:type="gramStart"/>
        <w:r>
          <w:rPr>
            <w:rFonts w:cs="Times New Roman"/>
          </w:rPr>
          <w:t>Effects of climate and environmental setting on post-fire aspen regeneration across the central and northern Rocky Mountains (USA).</w:t>
        </w:r>
        <w:proofErr w:type="gramEnd"/>
        <w:r>
          <w:rPr>
            <w:rFonts w:cs="Times New Roman"/>
          </w:rPr>
          <w:t xml:space="preserve"> To be submitted to Forest Ecology and Management, </w:t>
        </w:r>
        <w:r w:rsidRPr="00A37A9A">
          <w:rPr>
            <w:rFonts w:cs="Times New Roman"/>
          </w:rPr>
          <w:t>June 2017</w:t>
        </w:r>
        <w:r>
          <w:rPr>
            <w:rFonts w:cs="Times New Roman"/>
          </w:rPr>
          <w:t xml:space="preserve">. </w:t>
        </w:r>
      </w:ins>
    </w:p>
    <w:p w14:paraId="1924D1D5" w14:textId="77777777" w:rsidR="004B5AE8" w:rsidRDefault="004B5AE8" w:rsidP="003671C7">
      <w:pPr>
        <w:tabs>
          <w:tab w:val="left" w:pos="432"/>
        </w:tabs>
        <w:spacing w:line="240" w:lineRule="auto"/>
        <w:contextualSpacing/>
        <w:rPr>
          <w:ins w:id="1299" w:author="Shinneman, Douglas" w:date="2017-04-04T13:04:00Z"/>
          <w:sz w:val="24"/>
          <w:szCs w:val="24"/>
        </w:rPr>
      </w:pPr>
    </w:p>
    <w:p w14:paraId="787D1B2F" w14:textId="1F444557" w:rsidR="004765D4" w:rsidRPr="003671C7" w:rsidRDefault="004765D4" w:rsidP="003671C7">
      <w:pPr>
        <w:tabs>
          <w:tab w:val="left" w:pos="432"/>
        </w:tabs>
        <w:spacing w:line="240" w:lineRule="auto"/>
        <w:contextualSpacing/>
        <w:rPr>
          <w:i/>
          <w:sz w:val="24"/>
          <w:szCs w:val="24"/>
        </w:rPr>
      </w:pPr>
      <w:proofErr w:type="spellStart"/>
      <w:proofErr w:type="gramStart"/>
      <w:r w:rsidRPr="003671C7">
        <w:rPr>
          <w:sz w:val="24"/>
          <w:szCs w:val="24"/>
        </w:rPr>
        <w:t>Soderquist</w:t>
      </w:r>
      <w:proofErr w:type="spellEnd"/>
      <w:r w:rsidRPr="003671C7">
        <w:rPr>
          <w:sz w:val="24"/>
          <w:szCs w:val="24"/>
        </w:rPr>
        <w:t xml:space="preserve">, B., Kavanagh, K., Link, T., </w:t>
      </w:r>
      <w:proofErr w:type="spellStart"/>
      <w:r w:rsidRPr="003671C7">
        <w:rPr>
          <w:sz w:val="24"/>
          <w:szCs w:val="24"/>
        </w:rPr>
        <w:t>Seyfried</w:t>
      </w:r>
      <w:proofErr w:type="spellEnd"/>
      <w:r w:rsidRPr="003671C7">
        <w:rPr>
          <w:sz w:val="24"/>
          <w:szCs w:val="24"/>
        </w:rPr>
        <w:t>, M. Simulating the dependence of aspen (</w:t>
      </w:r>
      <w:proofErr w:type="spellStart"/>
      <w:r w:rsidRPr="003671C7">
        <w:rPr>
          <w:i/>
          <w:sz w:val="24"/>
          <w:szCs w:val="24"/>
        </w:rPr>
        <w:t>Populus</w:t>
      </w:r>
      <w:proofErr w:type="spellEnd"/>
      <w:r w:rsidRPr="003671C7">
        <w:rPr>
          <w:i/>
          <w:sz w:val="24"/>
          <w:szCs w:val="24"/>
        </w:rPr>
        <w:t xml:space="preserve"> </w:t>
      </w:r>
      <w:proofErr w:type="spellStart"/>
      <w:r w:rsidRPr="003671C7">
        <w:rPr>
          <w:i/>
          <w:sz w:val="24"/>
          <w:szCs w:val="24"/>
        </w:rPr>
        <w:t>tremuloides</w:t>
      </w:r>
      <w:proofErr w:type="spellEnd"/>
      <w:r w:rsidRPr="003671C7">
        <w:rPr>
          <w:sz w:val="24"/>
          <w:szCs w:val="24"/>
        </w:rPr>
        <w:t>) on redistributed snow in a semi-arid watershed.</w:t>
      </w:r>
      <w:proofErr w:type="gramEnd"/>
      <w:r w:rsidRPr="003671C7">
        <w:rPr>
          <w:sz w:val="24"/>
          <w:szCs w:val="24"/>
        </w:rPr>
        <w:t xml:space="preserve"> </w:t>
      </w:r>
      <w:r w:rsidRPr="003671C7">
        <w:rPr>
          <w:i/>
          <w:sz w:val="24"/>
          <w:szCs w:val="24"/>
        </w:rPr>
        <w:t>To be submitted to Ecological Applications, May 2017.</w:t>
      </w:r>
    </w:p>
    <w:p w14:paraId="7288D39B" w14:textId="77777777" w:rsidR="004765D4" w:rsidRPr="003671C7" w:rsidRDefault="004765D4" w:rsidP="003671C7">
      <w:pPr>
        <w:tabs>
          <w:tab w:val="left" w:pos="432"/>
        </w:tabs>
        <w:spacing w:line="240" w:lineRule="auto"/>
        <w:contextualSpacing/>
        <w:rPr>
          <w:i/>
          <w:sz w:val="24"/>
          <w:szCs w:val="24"/>
        </w:rPr>
      </w:pPr>
    </w:p>
    <w:p w14:paraId="062AD321" w14:textId="77777777" w:rsidR="004765D4" w:rsidRPr="003671C7" w:rsidRDefault="004765D4" w:rsidP="003671C7">
      <w:pPr>
        <w:tabs>
          <w:tab w:val="left" w:pos="432"/>
        </w:tabs>
        <w:spacing w:line="240" w:lineRule="auto"/>
        <w:contextualSpacing/>
        <w:rPr>
          <w:i/>
          <w:sz w:val="24"/>
          <w:szCs w:val="24"/>
        </w:rPr>
      </w:pPr>
      <w:proofErr w:type="spellStart"/>
      <w:r w:rsidRPr="003671C7">
        <w:rPr>
          <w:sz w:val="24"/>
          <w:szCs w:val="24"/>
        </w:rPr>
        <w:t>Soderquist</w:t>
      </w:r>
      <w:proofErr w:type="spellEnd"/>
      <w:r w:rsidRPr="003671C7">
        <w:rPr>
          <w:sz w:val="24"/>
          <w:szCs w:val="24"/>
        </w:rPr>
        <w:t xml:space="preserve">, B., Kavanagh, K., Link, T., </w:t>
      </w:r>
      <w:proofErr w:type="spellStart"/>
      <w:r w:rsidRPr="003671C7">
        <w:rPr>
          <w:sz w:val="24"/>
          <w:szCs w:val="24"/>
        </w:rPr>
        <w:t>Seyfried</w:t>
      </w:r>
      <w:proofErr w:type="spellEnd"/>
      <w:r w:rsidRPr="003671C7">
        <w:rPr>
          <w:sz w:val="24"/>
          <w:szCs w:val="24"/>
        </w:rPr>
        <w:t xml:space="preserve">, M., Strand., E. Growing season conditions mediate the dependence of aspen on redistributed snow under climate change. </w:t>
      </w:r>
      <w:r w:rsidRPr="003671C7">
        <w:rPr>
          <w:i/>
          <w:sz w:val="24"/>
          <w:szCs w:val="24"/>
        </w:rPr>
        <w:t>To be submitted to Global Change Biology, June 2017.</w:t>
      </w:r>
    </w:p>
    <w:p w14:paraId="33F2492B" w14:textId="77777777" w:rsidR="004765D4" w:rsidRPr="003671C7" w:rsidRDefault="004765D4" w:rsidP="003671C7">
      <w:pPr>
        <w:tabs>
          <w:tab w:val="left" w:pos="432"/>
        </w:tabs>
        <w:spacing w:line="240" w:lineRule="auto"/>
        <w:contextualSpacing/>
        <w:rPr>
          <w:sz w:val="24"/>
          <w:szCs w:val="24"/>
        </w:rPr>
      </w:pPr>
    </w:p>
    <w:p w14:paraId="70EDC897" w14:textId="77777777" w:rsidR="004765D4" w:rsidRPr="003671C7" w:rsidRDefault="004765D4" w:rsidP="003671C7">
      <w:pPr>
        <w:tabs>
          <w:tab w:val="left" w:pos="432"/>
        </w:tabs>
        <w:spacing w:line="240" w:lineRule="auto"/>
        <w:contextualSpacing/>
        <w:rPr>
          <w:sz w:val="24"/>
          <w:szCs w:val="24"/>
        </w:rPr>
      </w:pPr>
      <w:proofErr w:type="spellStart"/>
      <w:r w:rsidRPr="003671C7">
        <w:rPr>
          <w:sz w:val="24"/>
          <w:szCs w:val="24"/>
        </w:rPr>
        <w:t>Soderquist</w:t>
      </w:r>
      <w:proofErr w:type="spellEnd"/>
      <w:r w:rsidRPr="003671C7">
        <w:rPr>
          <w:sz w:val="24"/>
          <w:szCs w:val="24"/>
        </w:rPr>
        <w:t xml:space="preserve">, B., Kavanagh, K., </w:t>
      </w:r>
      <w:proofErr w:type="gramStart"/>
      <w:r w:rsidRPr="003671C7">
        <w:rPr>
          <w:sz w:val="24"/>
          <w:szCs w:val="24"/>
        </w:rPr>
        <w:t>Strand.,</w:t>
      </w:r>
      <w:proofErr w:type="gramEnd"/>
      <w:r w:rsidRPr="003671C7">
        <w:rPr>
          <w:sz w:val="24"/>
          <w:szCs w:val="24"/>
        </w:rPr>
        <w:t xml:space="preserve"> E., Link, T., </w:t>
      </w:r>
      <w:proofErr w:type="spellStart"/>
      <w:r w:rsidRPr="003671C7">
        <w:rPr>
          <w:sz w:val="24"/>
          <w:szCs w:val="24"/>
        </w:rPr>
        <w:t>Seyfried</w:t>
      </w:r>
      <w:proofErr w:type="spellEnd"/>
      <w:r w:rsidRPr="003671C7">
        <w:rPr>
          <w:sz w:val="24"/>
          <w:szCs w:val="24"/>
        </w:rPr>
        <w:t xml:space="preserve">, M. Warming temperatures and reductions in redistributed snow differentially impact the simulated productivity of sagebrush steppe vegetation. </w:t>
      </w:r>
      <w:r w:rsidRPr="003671C7">
        <w:rPr>
          <w:i/>
          <w:sz w:val="24"/>
          <w:szCs w:val="24"/>
        </w:rPr>
        <w:t>To be submitted to Rangeland Ecology and Management, July 2017.</w:t>
      </w:r>
    </w:p>
    <w:p w14:paraId="6D353E1E" w14:textId="77777777" w:rsidR="004765D4" w:rsidRPr="003671C7" w:rsidRDefault="004765D4" w:rsidP="003671C7">
      <w:pPr>
        <w:tabs>
          <w:tab w:val="left" w:pos="432"/>
        </w:tabs>
        <w:spacing w:line="240" w:lineRule="auto"/>
        <w:contextualSpacing/>
        <w:rPr>
          <w:sz w:val="24"/>
          <w:szCs w:val="24"/>
        </w:rPr>
      </w:pPr>
    </w:p>
    <w:p w14:paraId="2E9CE914" w14:textId="77777777" w:rsidR="004765D4" w:rsidRPr="003671C7" w:rsidRDefault="004765D4" w:rsidP="003671C7">
      <w:pPr>
        <w:tabs>
          <w:tab w:val="left" w:pos="432"/>
        </w:tabs>
        <w:spacing w:line="240" w:lineRule="auto"/>
        <w:contextualSpacing/>
        <w:rPr>
          <w:sz w:val="24"/>
          <w:szCs w:val="24"/>
        </w:rPr>
      </w:pPr>
      <w:proofErr w:type="gramStart"/>
      <w:r w:rsidRPr="003671C7">
        <w:rPr>
          <w:sz w:val="24"/>
          <w:szCs w:val="24"/>
        </w:rPr>
        <w:t xml:space="preserve">Tennant, C., S. </w:t>
      </w:r>
      <w:proofErr w:type="spellStart"/>
      <w:r w:rsidRPr="003671C7">
        <w:rPr>
          <w:sz w:val="24"/>
          <w:szCs w:val="24"/>
        </w:rPr>
        <w:t>Godsey</w:t>
      </w:r>
      <w:proofErr w:type="spellEnd"/>
      <w:r w:rsidRPr="003671C7">
        <w:rPr>
          <w:sz w:val="24"/>
          <w:szCs w:val="24"/>
        </w:rPr>
        <w:t xml:space="preserve">, A. </w:t>
      </w:r>
      <w:proofErr w:type="spellStart"/>
      <w:r w:rsidRPr="003671C7">
        <w:rPr>
          <w:sz w:val="24"/>
          <w:szCs w:val="24"/>
        </w:rPr>
        <w:t>Harpold</w:t>
      </w:r>
      <w:proofErr w:type="spellEnd"/>
      <w:r w:rsidRPr="003671C7">
        <w:rPr>
          <w:sz w:val="24"/>
          <w:szCs w:val="24"/>
        </w:rPr>
        <w:t xml:space="preserve">, L. Larsen, T. E. Link, and S. </w:t>
      </w:r>
      <w:proofErr w:type="spellStart"/>
      <w:r w:rsidRPr="003671C7">
        <w:rPr>
          <w:sz w:val="24"/>
          <w:szCs w:val="24"/>
        </w:rPr>
        <w:t>Rajagopal</w:t>
      </w:r>
      <w:proofErr w:type="spellEnd"/>
      <w:r w:rsidRPr="003671C7">
        <w:rPr>
          <w:sz w:val="24"/>
          <w:szCs w:val="24"/>
        </w:rPr>
        <w:t>.</w:t>
      </w:r>
      <w:proofErr w:type="gramEnd"/>
      <w:r w:rsidRPr="003671C7">
        <w:rPr>
          <w:sz w:val="24"/>
          <w:szCs w:val="24"/>
        </w:rPr>
        <w:t xml:space="preserve">  (</w:t>
      </w:r>
      <w:proofErr w:type="gramStart"/>
      <w:r w:rsidRPr="003671C7">
        <w:rPr>
          <w:sz w:val="24"/>
          <w:szCs w:val="24"/>
        </w:rPr>
        <w:t>in</w:t>
      </w:r>
      <w:proofErr w:type="gramEnd"/>
      <w:r w:rsidRPr="003671C7">
        <w:rPr>
          <w:sz w:val="24"/>
          <w:szCs w:val="24"/>
        </w:rPr>
        <w:t xml:space="preserve"> preparation).  </w:t>
      </w:r>
      <w:proofErr w:type="gramStart"/>
      <w:r w:rsidRPr="003671C7">
        <w:rPr>
          <w:sz w:val="24"/>
          <w:szCs w:val="24"/>
        </w:rPr>
        <w:t>A novel classification system to capture mountain snowpack spatiotemporal heterogeneity.</w:t>
      </w:r>
      <w:proofErr w:type="gramEnd"/>
      <w:r w:rsidRPr="003671C7">
        <w:rPr>
          <w:sz w:val="24"/>
          <w:szCs w:val="24"/>
        </w:rPr>
        <w:t xml:space="preserve"> To be submitted to: Geophysical Research Letters. </w:t>
      </w:r>
      <w:r w:rsidRPr="003671C7">
        <w:rPr>
          <w:i/>
          <w:sz w:val="24"/>
          <w:szCs w:val="24"/>
        </w:rPr>
        <w:t>July 2017</w:t>
      </w:r>
      <w:r w:rsidRPr="003671C7">
        <w:rPr>
          <w:sz w:val="24"/>
          <w:szCs w:val="24"/>
        </w:rPr>
        <w:t xml:space="preserve">.   </w:t>
      </w:r>
    </w:p>
    <w:p w14:paraId="54A6788F" w14:textId="77777777" w:rsidR="004765D4" w:rsidRPr="003671C7" w:rsidRDefault="004765D4" w:rsidP="003671C7">
      <w:pPr>
        <w:tabs>
          <w:tab w:val="left" w:pos="432"/>
        </w:tabs>
        <w:spacing w:line="240" w:lineRule="auto"/>
        <w:contextualSpacing/>
        <w:rPr>
          <w:sz w:val="24"/>
          <w:szCs w:val="24"/>
        </w:rPr>
      </w:pPr>
    </w:p>
    <w:p w14:paraId="116BED0E" w14:textId="77777777" w:rsidR="004765D4" w:rsidRPr="003671C7" w:rsidRDefault="004765D4" w:rsidP="00056988">
      <w:pPr>
        <w:tabs>
          <w:tab w:val="left" w:pos="432"/>
        </w:tabs>
        <w:spacing w:line="240" w:lineRule="auto"/>
        <w:contextualSpacing/>
        <w:outlineLvl w:val="0"/>
        <w:rPr>
          <w:sz w:val="24"/>
          <w:szCs w:val="24"/>
          <w:u w:val="single"/>
        </w:rPr>
      </w:pPr>
      <w:r w:rsidRPr="003671C7">
        <w:rPr>
          <w:sz w:val="24"/>
          <w:szCs w:val="24"/>
          <w:u w:val="single"/>
        </w:rPr>
        <w:t>Workshops and Educational Outreach</w:t>
      </w:r>
    </w:p>
    <w:p w14:paraId="7471E329" w14:textId="77777777" w:rsidR="004765D4" w:rsidRPr="003671C7" w:rsidRDefault="004765D4" w:rsidP="003671C7">
      <w:pPr>
        <w:tabs>
          <w:tab w:val="left" w:pos="432"/>
        </w:tabs>
        <w:spacing w:line="240" w:lineRule="auto"/>
        <w:contextualSpacing/>
        <w:rPr>
          <w:sz w:val="24"/>
          <w:szCs w:val="24"/>
        </w:rPr>
      </w:pPr>
    </w:p>
    <w:p w14:paraId="50249B1F" w14:textId="77777777" w:rsidR="004765D4" w:rsidRPr="003671C7" w:rsidRDefault="004765D4" w:rsidP="003671C7">
      <w:pPr>
        <w:tabs>
          <w:tab w:val="left" w:pos="432"/>
        </w:tabs>
        <w:spacing w:line="240" w:lineRule="auto"/>
        <w:contextualSpacing/>
        <w:rPr>
          <w:sz w:val="24"/>
          <w:szCs w:val="24"/>
        </w:rPr>
      </w:pPr>
      <w:r w:rsidRPr="003671C7">
        <w:rPr>
          <w:sz w:val="24"/>
          <w:szCs w:val="24"/>
        </w:rPr>
        <w:t xml:space="preserve">Workshop: “The vulnerability of aspen in a world with declining snow </w:t>
      </w:r>
      <w:proofErr w:type="gramStart"/>
      <w:r w:rsidRPr="003671C7">
        <w:rPr>
          <w:sz w:val="24"/>
          <w:szCs w:val="24"/>
        </w:rPr>
        <w:t>cover</w:t>
      </w:r>
      <w:proofErr w:type="gramEnd"/>
      <w:r w:rsidRPr="003671C7">
        <w:rPr>
          <w:sz w:val="24"/>
          <w:szCs w:val="24"/>
        </w:rPr>
        <w:t>” held in Boise, ID on April 22, 2015.  The workshop was attended by 22 scientists and managers. </w:t>
      </w:r>
    </w:p>
    <w:p w14:paraId="275FDE96" w14:textId="77777777" w:rsidR="004765D4" w:rsidRPr="003671C7" w:rsidRDefault="004765D4" w:rsidP="003671C7">
      <w:pPr>
        <w:tabs>
          <w:tab w:val="left" w:pos="432"/>
        </w:tabs>
        <w:spacing w:line="240" w:lineRule="auto"/>
        <w:contextualSpacing/>
        <w:rPr>
          <w:sz w:val="24"/>
          <w:szCs w:val="24"/>
        </w:rPr>
      </w:pPr>
    </w:p>
    <w:p w14:paraId="23EAF0AB" w14:textId="77777777" w:rsidR="004765D4" w:rsidRPr="003671C7" w:rsidRDefault="004765D4" w:rsidP="00056988">
      <w:pPr>
        <w:tabs>
          <w:tab w:val="left" w:pos="432"/>
        </w:tabs>
        <w:spacing w:line="240" w:lineRule="auto"/>
        <w:contextualSpacing/>
        <w:outlineLvl w:val="0"/>
        <w:rPr>
          <w:sz w:val="24"/>
          <w:szCs w:val="24"/>
          <w:u w:val="single"/>
        </w:rPr>
      </w:pPr>
      <w:r w:rsidRPr="003671C7">
        <w:rPr>
          <w:sz w:val="24"/>
          <w:szCs w:val="24"/>
          <w:u w:val="single"/>
        </w:rPr>
        <w:t>Stakeholder and Educational Outreach</w:t>
      </w:r>
    </w:p>
    <w:p w14:paraId="071F913D" w14:textId="77777777" w:rsidR="004765D4" w:rsidRPr="003671C7" w:rsidDel="00DF1AFE" w:rsidRDefault="004765D4" w:rsidP="003671C7">
      <w:pPr>
        <w:tabs>
          <w:tab w:val="left" w:pos="432"/>
        </w:tabs>
        <w:spacing w:line="240" w:lineRule="auto"/>
        <w:contextualSpacing/>
        <w:rPr>
          <w:del w:id="1300" w:author="Link, Timothy (tlink@uidaho.edu)" w:date="2017-04-03T11:52:00Z"/>
          <w:sz w:val="24"/>
          <w:szCs w:val="24"/>
        </w:rPr>
      </w:pPr>
    </w:p>
    <w:p w14:paraId="61137EB7" w14:textId="77777777" w:rsidR="004765D4" w:rsidRPr="003671C7" w:rsidRDefault="004765D4" w:rsidP="003671C7">
      <w:pPr>
        <w:tabs>
          <w:tab w:val="left" w:pos="432"/>
        </w:tabs>
        <w:spacing w:line="240" w:lineRule="auto"/>
        <w:contextualSpacing/>
        <w:rPr>
          <w:sz w:val="24"/>
          <w:szCs w:val="24"/>
        </w:rPr>
      </w:pPr>
    </w:p>
    <w:p w14:paraId="43F11D1A" w14:textId="77777777" w:rsidR="004765D4" w:rsidRPr="003671C7" w:rsidRDefault="004765D4" w:rsidP="003671C7">
      <w:pPr>
        <w:tabs>
          <w:tab w:val="left" w:pos="432"/>
        </w:tabs>
        <w:spacing w:line="240" w:lineRule="auto"/>
        <w:contextualSpacing/>
        <w:rPr>
          <w:sz w:val="24"/>
          <w:szCs w:val="24"/>
        </w:rPr>
      </w:pPr>
      <w:r w:rsidRPr="003671C7">
        <w:rPr>
          <w:sz w:val="24"/>
          <w:szCs w:val="24"/>
        </w:rPr>
        <w:t xml:space="preserve">Link, T. and project team. “Recent advances and ongoing research on the </w:t>
      </w:r>
      <w:proofErr w:type="spellStart"/>
      <w:r w:rsidRPr="003671C7">
        <w:rPr>
          <w:sz w:val="24"/>
          <w:szCs w:val="24"/>
        </w:rPr>
        <w:t>ecohydrological</w:t>
      </w:r>
      <w:proofErr w:type="spellEnd"/>
      <w:r w:rsidRPr="003671C7">
        <w:rPr>
          <w:sz w:val="24"/>
          <w:szCs w:val="24"/>
        </w:rPr>
        <w:t xml:space="preserve"> dynamics of: Western junipers, aspen patches, and forest snow in complex terrain”.  </w:t>
      </w:r>
      <w:proofErr w:type="gramStart"/>
      <w:r w:rsidRPr="003671C7">
        <w:rPr>
          <w:sz w:val="24"/>
          <w:szCs w:val="24"/>
        </w:rPr>
        <w:t>NRCS Snake River and John Day/Umatilla Basin Team Meeting.</w:t>
      </w:r>
      <w:proofErr w:type="gramEnd"/>
      <w:r w:rsidRPr="003671C7">
        <w:rPr>
          <w:sz w:val="24"/>
          <w:szCs w:val="24"/>
        </w:rPr>
        <w:t xml:space="preserve"> October 28, 2015. ~50 attendees.</w:t>
      </w:r>
    </w:p>
    <w:p w14:paraId="13F65A7F" w14:textId="77777777" w:rsidR="004765D4" w:rsidRPr="003671C7" w:rsidRDefault="004765D4" w:rsidP="003671C7">
      <w:pPr>
        <w:tabs>
          <w:tab w:val="left" w:pos="432"/>
        </w:tabs>
        <w:spacing w:line="240" w:lineRule="auto"/>
        <w:contextualSpacing/>
        <w:rPr>
          <w:sz w:val="24"/>
          <w:szCs w:val="24"/>
        </w:rPr>
      </w:pPr>
    </w:p>
    <w:p w14:paraId="6CFA6AC3" w14:textId="77777777" w:rsidR="004765D4" w:rsidRPr="003671C7" w:rsidRDefault="004765D4" w:rsidP="00056988">
      <w:pPr>
        <w:tabs>
          <w:tab w:val="left" w:pos="432"/>
        </w:tabs>
        <w:spacing w:line="240" w:lineRule="auto"/>
        <w:contextualSpacing/>
        <w:outlineLvl w:val="0"/>
        <w:rPr>
          <w:sz w:val="24"/>
          <w:szCs w:val="24"/>
        </w:rPr>
      </w:pPr>
      <w:proofErr w:type="spellStart"/>
      <w:proofErr w:type="gramStart"/>
      <w:r w:rsidRPr="003671C7">
        <w:rPr>
          <w:sz w:val="24"/>
          <w:szCs w:val="24"/>
        </w:rPr>
        <w:t>Soderquist</w:t>
      </w:r>
      <w:proofErr w:type="spellEnd"/>
      <w:r w:rsidRPr="003671C7">
        <w:rPr>
          <w:sz w:val="24"/>
          <w:szCs w:val="24"/>
        </w:rPr>
        <w:t xml:space="preserve">, B. and C. </w:t>
      </w:r>
      <w:proofErr w:type="spellStart"/>
      <w:r w:rsidRPr="003671C7">
        <w:rPr>
          <w:sz w:val="24"/>
          <w:szCs w:val="24"/>
        </w:rPr>
        <w:t>Rushlow</w:t>
      </w:r>
      <w:proofErr w:type="spellEnd"/>
      <w:r w:rsidRPr="003671C7">
        <w:rPr>
          <w:sz w:val="24"/>
          <w:szCs w:val="24"/>
        </w:rPr>
        <w:t>.</w:t>
      </w:r>
      <w:proofErr w:type="gramEnd"/>
      <w:r w:rsidRPr="003671C7">
        <w:rPr>
          <w:sz w:val="24"/>
          <w:szCs w:val="24"/>
        </w:rPr>
        <w:t xml:space="preserve">  </w:t>
      </w:r>
      <w:r w:rsidRPr="003671C7">
        <w:rPr>
          <w:i/>
          <w:sz w:val="24"/>
          <w:szCs w:val="24"/>
        </w:rPr>
        <w:t>Snow and Water Resources: Idaho’s Changing Climate</w:t>
      </w:r>
    </w:p>
    <w:p w14:paraId="5DDEB69F" w14:textId="77777777" w:rsidR="004765D4" w:rsidRPr="003671C7" w:rsidRDefault="004765D4" w:rsidP="003671C7">
      <w:pPr>
        <w:pStyle w:val="ListParagraph"/>
        <w:numPr>
          <w:ilvl w:val="0"/>
          <w:numId w:val="7"/>
        </w:numPr>
        <w:tabs>
          <w:tab w:val="left" w:pos="432"/>
        </w:tabs>
        <w:spacing w:after="0" w:line="240" w:lineRule="auto"/>
        <w:rPr>
          <w:sz w:val="24"/>
          <w:szCs w:val="24"/>
        </w:rPr>
      </w:pPr>
      <w:r w:rsidRPr="003671C7">
        <w:rPr>
          <w:sz w:val="24"/>
          <w:szCs w:val="24"/>
        </w:rPr>
        <w:t xml:space="preserve">Summer, 2016. Boise </w:t>
      </w:r>
      <w:proofErr w:type="spellStart"/>
      <w:r w:rsidRPr="003671C7">
        <w:rPr>
          <w:sz w:val="24"/>
          <w:szCs w:val="24"/>
        </w:rPr>
        <w:t>EPSCoR</w:t>
      </w:r>
      <w:proofErr w:type="spellEnd"/>
      <w:r w:rsidRPr="003671C7">
        <w:rPr>
          <w:sz w:val="24"/>
          <w:szCs w:val="24"/>
        </w:rPr>
        <w:t xml:space="preserve"> Adventure Learning Workshop. Boise, ID.</w:t>
      </w:r>
    </w:p>
    <w:p w14:paraId="4410CE4C" w14:textId="77777777" w:rsidR="004765D4" w:rsidRPr="003671C7" w:rsidRDefault="004765D4" w:rsidP="003671C7">
      <w:pPr>
        <w:pStyle w:val="ListParagraph"/>
        <w:numPr>
          <w:ilvl w:val="0"/>
          <w:numId w:val="7"/>
        </w:numPr>
        <w:tabs>
          <w:tab w:val="left" w:pos="432"/>
        </w:tabs>
        <w:spacing w:after="0" w:line="240" w:lineRule="auto"/>
        <w:rPr>
          <w:sz w:val="24"/>
          <w:szCs w:val="24"/>
        </w:rPr>
      </w:pPr>
      <w:r w:rsidRPr="003671C7">
        <w:rPr>
          <w:sz w:val="24"/>
          <w:szCs w:val="24"/>
        </w:rPr>
        <w:t>Spring 2016. Confluence project training for educators and graduate students. McCall, ID.</w:t>
      </w:r>
    </w:p>
    <w:p w14:paraId="53C71FF6" w14:textId="77777777" w:rsidR="004765D4" w:rsidRPr="003671C7" w:rsidRDefault="004765D4" w:rsidP="003671C7">
      <w:pPr>
        <w:pStyle w:val="ListParagraph"/>
        <w:numPr>
          <w:ilvl w:val="0"/>
          <w:numId w:val="7"/>
        </w:numPr>
        <w:tabs>
          <w:tab w:val="left" w:pos="432"/>
        </w:tabs>
        <w:spacing w:after="0" w:line="240" w:lineRule="auto"/>
        <w:rPr>
          <w:sz w:val="24"/>
          <w:szCs w:val="24"/>
        </w:rPr>
      </w:pPr>
      <w:r w:rsidRPr="003671C7">
        <w:rPr>
          <w:sz w:val="24"/>
          <w:szCs w:val="24"/>
        </w:rPr>
        <w:t>Winter 2016. University of Idaho Environmental Law Club. McCall, ID</w:t>
      </w:r>
    </w:p>
    <w:p w14:paraId="1921FEDB" w14:textId="77777777" w:rsidR="004765D4" w:rsidRPr="003671C7" w:rsidRDefault="004765D4" w:rsidP="003671C7">
      <w:pPr>
        <w:tabs>
          <w:tab w:val="left" w:pos="432"/>
        </w:tabs>
        <w:spacing w:line="240" w:lineRule="auto"/>
        <w:contextualSpacing/>
        <w:rPr>
          <w:sz w:val="24"/>
          <w:szCs w:val="24"/>
        </w:rPr>
      </w:pPr>
    </w:p>
    <w:p w14:paraId="483ACCE8" w14:textId="77777777" w:rsidR="004765D4" w:rsidRPr="003671C7" w:rsidRDefault="004765D4" w:rsidP="003671C7">
      <w:pPr>
        <w:tabs>
          <w:tab w:val="left" w:pos="432"/>
        </w:tabs>
        <w:spacing w:line="240" w:lineRule="auto"/>
        <w:contextualSpacing/>
        <w:rPr>
          <w:sz w:val="24"/>
          <w:szCs w:val="24"/>
        </w:rPr>
      </w:pPr>
      <w:proofErr w:type="spellStart"/>
      <w:proofErr w:type="gramStart"/>
      <w:r w:rsidRPr="003671C7">
        <w:rPr>
          <w:sz w:val="24"/>
          <w:szCs w:val="24"/>
        </w:rPr>
        <w:t>Soderquist</w:t>
      </w:r>
      <w:proofErr w:type="spellEnd"/>
      <w:r w:rsidRPr="003671C7">
        <w:rPr>
          <w:sz w:val="24"/>
          <w:szCs w:val="24"/>
        </w:rPr>
        <w:t xml:space="preserve">, B. and C. </w:t>
      </w:r>
      <w:proofErr w:type="spellStart"/>
      <w:r w:rsidRPr="003671C7">
        <w:rPr>
          <w:sz w:val="24"/>
          <w:szCs w:val="24"/>
        </w:rPr>
        <w:t>Rushlow</w:t>
      </w:r>
      <w:proofErr w:type="spellEnd"/>
      <w:r w:rsidRPr="003671C7">
        <w:rPr>
          <w:sz w:val="24"/>
          <w:szCs w:val="24"/>
        </w:rPr>
        <w:t>.</w:t>
      </w:r>
      <w:proofErr w:type="gramEnd"/>
      <w:r w:rsidRPr="003671C7">
        <w:rPr>
          <w:sz w:val="24"/>
          <w:szCs w:val="24"/>
        </w:rPr>
        <w:t xml:space="preserve"> </w:t>
      </w:r>
      <w:proofErr w:type="gramStart"/>
      <w:r w:rsidRPr="003671C7">
        <w:rPr>
          <w:i/>
          <w:sz w:val="24"/>
          <w:szCs w:val="24"/>
        </w:rPr>
        <w:t>Climate and our Changing Seasons</w:t>
      </w:r>
      <w:r w:rsidRPr="003671C7">
        <w:rPr>
          <w:sz w:val="24"/>
          <w:szCs w:val="24"/>
        </w:rPr>
        <w:t>.</w:t>
      </w:r>
      <w:proofErr w:type="gramEnd"/>
      <w:r w:rsidRPr="003671C7">
        <w:rPr>
          <w:sz w:val="24"/>
          <w:szCs w:val="24"/>
        </w:rPr>
        <w:t xml:space="preserve"> </w:t>
      </w:r>
      <w:proofErr w:type="gramStart"/>
      <w:r w:rsidRPr="003671C7">
        <w:rPr>
          <w:sz w:val="24"/>
          <w:szCs w:val="24"/>
        </w:rPr>
        <w:t>Spring 2016.</w:t>
      </w:r>
      <w:proofErr w:type="gramEnd"/>
      <w:r w:rsidRPr="003671C7">
        <w:rPr>
          <w:sz w:val="24"/>
          <w:szCs w:val="24"/>
        </w:rPr>
        <w:t xml:space="preserve"> </w:t>
      </w:r>
      <w:proofErr w:type="gramStart"/>
      <w:r w:rsidRPr="003671C7">
        <w:rPr>
          <w:sz w:val="24"/>
          <w:szCs w:val="24"/>
        </w:rPr>
        <w:t>Community speaker series, Boise Foothills Learning Center.</w:t>
      </w:r>
      <w:proofErr w:type="gramEnd"/>
      <w:r w:rsidRPr="003671C7">
        <w:rPr>
          <w:sz w:val="24"/>
          <w:szCs w:val="24"/>
        </w:rPr>
        <w:t xml:space="preserve"> Boise, ID.</w:t>
      </w:r>
    </w:p>
    <w:p w14:paraId="12D3C6B6" w14:textId="77777777" w:rsidR="004765D4" w:rsidRPr="003671C7" w:rsidRDefault="004765D4" w:rsidP="003671C7">
      <w:pPr>
        <w:tabs>
          <w:tab w:val="left" w:pos="432"/>
        </w:tabs>
        <w:spacing w:line="240" w:lineRule="auto"/>
        <w:contextualSpacing/>
        <w:rPr>
          <w:sz w:val="24"/>
          <w:szCs w:val="24"/>
        </w:rPr>
      </w:pPr>
    </w:p>
    <w:p w14:paraId="617AF335" w14:textId="77777777" w:rsidR="004765D4" w:rsidRPr="003671C7" w:rsidRDefault="004765D4" w:rsidP="003671C7">
      <w:pPr>
        <w:tabs>
          <w:tab w:val="left" w:pos="432"/>
        </w:tabs>
        <w:spacing w:line="240" w:lineRule="auto"/>
        <w:contextualSpacing/>
        <w:rPr>
          <w:sz w:val="24"/>
          <w:szCs w:val="24"/>
        </w:rPr>
      </w:pPr>
      <w:proofErr w:type="spellStart"/>
      <w:r w:rsidRPr="003671C7">
        <w:rPr>
          <w:sz w:val="24"/>
          <w:szCs w:val="24"/>
        </w:rPr>
        <w:t>Soderquist</w:t>
      </w:r>
      <w:proofErr w:type="spellEnd"/>
      <w:r w:rsidRPr="003671C7">
        <w:rPr>
          <w:sz w:val="24"/>
          <w:szCs w:val="24"/>
        </w:rPr>
        <w:t xml:space="preserve">, B. </w:t>
      </w:r>
      <w:r w:rsidRPr="003671C7">
        <w:rPr>
          <w:i/>
          <w:sz w:val="24"/>
          <w:szCs w:val="24"/>
        </w:rPr>
        <w:t>Climate Change in Idaho</w:t>
      </w:r>
      <w:r w:rsidRPr="003671C7">
        <w:rPr>
          <w:sz w:val="24"/>
          <w:szCs w:val="24"/>
        </w:rPr>
        <w:t>. K-12 outreach lectures at local schools throughout 2016.</w:t>
      </w:r>
    </w:p>
    <w:p w14:paraId="44D10FD8" w14:textId="77777777" w:rsidR="004765D4" w:rsidRPr="003671C7" w:rsidRDefault="004765D4" w:rsidP="003671C7">
      <w:pPr>
        <w:tabs>
          <w:tab w:val="left" w:pos="432"/>
        </w:tabs>
        <w:spacing w:line="240" w:lineRule="auto"/>
        <w:contextualSpacing/>
        <w:rPr>
          <w:sz w:val="24"/>
          <w:szCs w:val="24"/>
        </w:rPr>
      </w:pPr>
    </w:p>
    <w:p w14:paraId="2359B846" w14:textId="77777777" w:rsidR="004765D4" w:rsidRPr="003671C7" w:rsidRDefault="004765D4" w:rsidP="003671C7">
      <w:pPr>
        <w:tabs>
          <w:tab w:val="left" w:pos="432"/>
        </w:tabs>
        <w:spacing w:line="240" w:lineRule="auto"/>
        <w:contextualSpacing/>
        <w:rPr>
          <w:sz w:val="24"/>
          <w:szCs w:val="24"/>
        </w:rPr>
      </w:pPr>
      <w:proofErr w:type="gramStart"/>
      <w:r w:rsidRPr="003671C7">
        <w:rPr>
          <w:sz w:val="24"/>
          <w:szCs w:val="24"/>
        </w:rPr>
        <w:t>Strand, E. and project team.</w:t>
      </w:r>
      <w:proofErr w:type="gramEnd"/>
      <w:r w:rsidRPr="003671C7">
        <w:rPr>
          <w:sz w:val="24"/>
          <w:szCs w:val="24"/>
        </w:rPr>
        <w:t xml:space="preserve"> “Impacts of Earlier Snowmelt on Aspen Woodlands” Rangeland Center Forum Field Tour, Reynolds Creek, ID, Oct 21, 2016. ~50 participants.</w:t>
      </w:r>
    </w:p>
    <w:p w14:paraId="43FF10FF" w14:textId="77777777" w:rsidR="004765D4" w:rsidRPr="003671C7" w:rsidRDefault="004765D4" w:rsidP="003671C7">
      <w:pPr>
        <w:tabs>
          <w:tab w:val="left" w:pos="432"/>
        </w:tabs>
        <w:spacing w:line="240" w:lineRule="auto"/>
        <w:contextualSpacing/>
        <w:rPr>
          <w:sz w:val="24"/>
          <w:szCs w:val="24"/>
        </w:rPr>
      </w:pPr>
    </w:p>
    <w:p w14:paraId="2B3BEFFD" w14:textId="77777777" w:rsidR="004765D4" w:rsidRPr="003671C7" w:rsidRDefault="004765D4" w:rsidP="00056988">
      <w:pPr>
        <w:tabs>
          <w:tab w:val="left" w:pos="432"/>
        </w:tabs>
        <w:spacing w:line="240" w:lineRule="auto"/>
        <w:contextualSpacing/>
        <w:outlineLvl w:val="0"/>
        <w:rPr>
          <w:sz w:val="24"/>
          <w:szCs w:val="24"/>
          <w:u w:val="single"/>
        </w:rPr>
      </w:pPr>
      <w:r w:rsidRPr="003671C7">
        <w:rPr>
          <w:sz w:val="24"/>
          <w:szCs w:val="24"/>
          <w:u w:val="single"/>
        </w:rPr>
        <w:t>Presentations</w:t>
      </w:r>
    </w:p>
    <w:p w14:paraId="35727F39" w14:textId="77777777" w:rsidR="004765D4" w:rsidRPr="003671C7" w:rsidRDefault="004765D4" w:rsidP="003671C7">
      <w:pPr>
        <w:tabs>
          <w:tab w:val="left" w:pos="432"/>
        </w:tabs>
        <w:spacing w:line="240" w:lineRule="auto"/>
        <w:contextualSpacing/>
        <w:rPr>
          <w:sz w:val="24"/>
          <w:szCs w:val="24"/>
        </w:rPr>
      </w:pPr>
    </w:p>
    <w:p w14:paraId="04877E09" w14:textId="77777777" w:rsidR="004765D4" w:rsidRPr="003671C7" w:rsidRDefault="004765D4" w:rsidP="003671C7">
      <w:pPr>
        <w:tabs>
          <w:tab w:val="left" w:pos="432"/>
        </w:tabs>
        <w:spacing w:line="240" w:lineRule="auto"/>
        <w:contextualSpacing/>
        <w:rPr>
          <w:sz w:val="24"/>
          <w:szCs w:val="24"/>
        </w:rPr>
      </w:pPr>
      <w:proofErr w:type="spellStart"/>
      <w:proofErr w:type="gramStart"/>
      <w:r w:rsidRPr="003671C7">
        <w:rPr>
          <w:sz w:val="24"/>
          <w:szCs w:val="24"/>
        </w:rPr>
        <w:t>Godsey</w:t>
      </w:r>
      <w:proofErr w:type="spellEnd"/>
      <w:r w:rsidRPr="003671C7">
        <w:rPr>
          <w:sz w:val="24"/>
          <w:szCs w:val="24"/>
        </w:rPr>
        <w:t xml:space="preserve">, S., C. Tennant, A. A. </w:t>
      </w:r>
      <w:proofErr w:type="spellStart"/>
      <w:r w:rsidRPr="003671C7">
        <w:rPr>
          <w:sz w:val="24"/>
          <w:szCs w:val="24"/>
        </w:rPr>
        <w:t>Harpold</w:t>
      </w:r>
      <w:proofErr w:type="spellEnd"/>
      <w:r w:rsidRPr="003671C7">
        <w:rPr>
          <w:sz w:val="24"/>
          <w:szCs w:val="24"/>
        </w:rPr>
        <w:t xml:space="preserve">, T. E. Link, S. </w:t>
      </w:r>
      <w:proofErr w:type="spellStart"/>
      <w:r w:rsidRPr="003671C7">
        <w:rPr>
          <w:sz w:val="24"/>
          <w:szCs w:val="24"/>
        </w:rPr>
        <w:t>Rajagopal</w:t>
      </w:r>
      <w:proofErr w:type="spellEnd"/>
      <w:r w:rsidRPr="003671C7">
        <w:rPr>
          <w:sz w:val="24"/>
          <w:szCs w:val="24"/>
        </w:rPr>
        <w:t>, and L. Larsen.</w:t>
      </w:r>
      <w:proofErr w:type="gramEnd"/>
      <w:r w:rsidRPr="003671C7">
        <w:rPr>
          <w:sz w:val="24"/>
          <w:szCs w:val="24"/>
        </w:rPr>
        <w:t xml:space="preserve">  Do existing classification systems capture mountain snowpack heterogeneity? </w:t>
      </w:r>
      <w:proofErr w:type="gramStart"/>
      <w:r w:rsidRPr="003671C7">
        <w:rPr>
          <w:sz w:val="24"/>
          <w:szCs w:val="24"/>
        </w:rPr>
        <w:t>Accounting for spatial variability in a changing environment.</w:t>
      </w:r>
      <w:proofErr w:type="gramEnd"/>
      <w:r w:rsidRPr="003671C7">
        <w:rPr>
          <w:sz w:val="24"/>
          <w:szCs w:val="24"/>
        </w:rPr>
        <w:t xml:space="preserve"> </w:t>
      </w:r>
      <w:proofErr w:type="gramStart"/>
      <w:r w:rsidRPr="003671C7">
        <w:rPr>
          <w:sz w:val="24"/>
          <w:szCs w:val="24"/>
        </w:rPr>
        <w:t>Abstract C13F-05.</w:t>
      </w:r>
      <w:proofErr w:type="gramEnd"/>
      <w:r w:rsidRPr="003671C7">
        <w:rPr>
          <w:sz w:val="24"/>
          <w:szCs w:val="24"/>
        </w:rPr>
        <w:t xml:space="preserve"> Presented at 2016 Fall Meeting, AGU, San Francisco, Calif., 12-16 Dec, 2016.</w:t>
      </w:r>
    </w:p>
    <w:p w14:paraId="5CFAC7F4" w14:textId="77777777" w:rsidR="004765D4" w:rsidRPr="003671C7" w:rsidRDefault="004765D4" w:rsidP="003671C7">
      <w:pPr>
        <w:tabs>
          <w:tab w:val="left" w:pos="432"/>
        </w:tabs>
        <w:spacing w:line="240" w:lineRule="auto"/>
        <w:contextualSpacing/>
        <w:rPr>
          <w:sz w:val="24"/>
          <w:szCs w:val="24"/>
        </w:rPr>
      </w:pPr>
    </w:p>
    <w:p w14:paraId="1BD5CDAF" w14:textId="77777777" w:rsidR="004765D4" w:rsidRPr="003671C7" w:rsidRDefault="004765D4" w:rsidP="003671C7">
      <w:pPr>
        <w:tabs>
          <w:tab w:val="left" w:pos="432"/>
        </w:tabs>
        <w:spacing w:line="240" w:lineRule="auto"/>
        <w:contextualSpacing/>
        <w:rPr>
          <w:sz w:val="24"/>
          <w:szCs w:val="24"/>
        </w:rPr>
      </w:pPr>
      <w:bookmarkStart w:id="1301" w:name="OLE_LINK32"/>
      <w:bookmarkStart w:id="1302" w:name="OLE_LINK33"/>
      <w:proofErr w:type="gramStart"/>
      <w:r w:rsidRPr="003671C7">
        <w:rPr>
          <w:sz w:val="24"/>
          <w:szCs w:val="24"/>
        </w:rPr>
        <w:t xml:space="preserve">Marshall, A., T. E. Link, G. </w:t>
      </w:r>
      <w:proofErr w:type="spellStart"/>
      <w:r w:rsidRPr="003671C7">
        <w:rPr>
          <w:sz w:val="24"/>
          <w:szCs w:val="24"/>
        </w:rPr>
        <w:t>Flerchinger</w:t>
      </w:r>
      <w:proofErr w:type="spellEnd"/>
      <w:r w:rsidRPr="003671C7">
        <w:rPr>
          <w:sz w:val="24"/>
          <w:szCs w:val="24"/>
        </w:rPr>
        <w:t xml:space="preserve">, and L. </w:t>
      </w:r>
      <w:proofErr w:type="spellStart"/>
      <w:r w:rsidRPr="003671C7">
        <w:rPr>
          <w:sz w:val="24"/>
          <w:szCs w:val="24"/>
        </w:rPr>
        <w:t>Tedrow</w:t>
      </w:r>
      <w:proofErr w:type="spellEnd"/>
      <w:r w:rsidRPr="003671C7">
        <w:rPr>
          <w:sz w:val="24"/>
          <w:szCs w:val="24"/>
        </w:rPr>
        <w:t>.</w:t>
      </w:r>
      <w:proofErr w:type="gramEnd"/>
      <w:r w:rsidRPr="003671C7">
        <w:rPr>
          <w:sz w:val="24"/>
          <w:szCs w:val="24"/>
        </w:rPr>
        <w:t xml:space="preserve"> 2017. Sensitivity of snow and hydrological dynamics to climate in a catchment characterized by wind-driven redistribution of snow.  </w:t>
      </w:r>
      <w:bookmarkEnd w:id="1301"/>
      <w:bookmarkEnd w:id="1302"/>
      <w:r w:rsidRPr="003671C7">
        <w:rPr>
          <w:sz w:val="24"/>
          <w:szCs w:val="24"/>
        </w:rPr>
        <w:t xml:space="preserve">Western Snow Conference, Boise, ID, April 17-20, 2017. </w:t>
      </w:r>
      <w:r w:rsidRPr="003671C7">
        <w:rPr>
          <w:i/>
          <w:sz w:val="24"/>
          <w:szCs w:val="24"/>
        </w:rPr>
        <w:t>Oral presentation</w:t>
      </w:r>
    </w:p>
    <w:p w14:paraId="74407795" w14:textId="77777777" w:rsidR="004765D4" w:rsidRPr="003671C7" w:rsidRDefault="004765D4" w:rsidP="003671C7">
      <w:pPr>
        <w:tabs>
          <w:tab w:val="left" w:pos="432"/>
        </w:tabs>
        <w:spacing w:line="240" w:lineRule="auto"/>
        <w:contextualSpacing/>
        <w:rPr>
          <w:sz w:val="24"/>
          <w:szCs w:val="24"/>
        </w:rPr>
      </w:pPr>
    </w:p>
    <w:p w14:paraId="68387421" w14:textId="77777777" w:rsidR="004765D4" w:rsidRPr="003671C7" w:rsidRDefault="004765D4" w:rsidP="003671C7">
      <w:pPr>
        <w:tabs>
          <w:tab w:val="left" w:pos="432"/>
        </w:tabs>
        <w:spacing w:line="240" w:lineRule="auto"/>
        <w:contextualSpacing/>
        <w:rPr>
          <w:i/>
          <w:sz w:val="24"/>
          <w:szCs w:val="24"/>
        </w:rPr>
      </w:pPr>
      <w:proofErr w:type="spellStart"/>
      <w:r w:rsidRPr="003671C7">
        <w:rPr>
          <w:sz w:val="24"/>
          <w:szCs w:val="24"/>
        </w:rPr>
        <w:t>Soderquist</w:t>
      </w:r>
      <w:proofErr w:type="spellEnd"/>
      <w:r w:rsidRPr="003671C7">
        <w:rPr>
          <w:sz w:val="24"/>
          <w:szCs w:val="24"/>
        </w:rPr>
        <w:t xml:space="preserve">, B., Kavanagh, K., Link, T., Strand, E., </w:t>
      </w:r>
      <w:proofErr w:type="spellStart"/>
      <w:r w:rsidRPr="003671C7">
        <w:rPr>
          <w:sz w:val="24"/>
          <w:szCs w:val="24"/>
        </w:rPr>
        <w:t>Seyfried</w:t>
      </w:r>
      <w:proofErr w:type="spellEnd"/>
      <w:r w:rsidRPr="003671C7">
        <w:rPr>
          <w:sz w:val="24"/>
          <w:szCs w:val="24"/>
        </w:rPr>
        <w:t xml:space="preserve">, M. 2016. Growing season conditions mediate the dependence of aspen on redistributed snow under climate change. </w:t>
      </w:r>
      <w:proofErr w:type="gramStart"/>
      <w:r w:rsidRPr="003671C7">
        <w:rPr>
          <w:sz w:val="24"/>
          <w:szCs w:val="24"/>
        </w:rPr>
        <w:t>American Geophysical Union annual meeting, December 12-16.</w:t>
      </w:r>
      <w:proofErr w:type="gramEnd"/>
      <w:r w:rsidRPr="003671C7">
        <w:rPr>
          <w:sz w:val="24"/>
          <w:szCs w:val="24"/>
        </w:rPr>
        <w:t xml:space="preserve"> </w:t>
      </w:r>
      <w:proofErr w:type="gramStart"/>
      <w:r w:rsidRPr="003671C7">
        <w:rPr>
          <w:i/>
          <w:sz w:val="24"/>
          <w:szCs w:val="24"/>
        </w:rPr>
        <w:t>Poster</w:t>
      </w:r>
      <w:r w:rsidRPr="003671C7">
        <w:rPr>
          <w:sz w:val="24"/>
          <w:szCs w:val="24"/>
        </w:rPr>
        <w:t xml:space="preserve"> </w:t>
      </w:r>
      <w:r w:rsidRPr="003671C7">
        <w:rPr>
          <w:i/>
          <w:sz w:val="24"/>
          <w:szCs w:val="24"/>
        </w:rPr>
        <w:t>presentation.</w:t>
      </w:r>
      <w:proofErr w:type="gramEnd"/>
    </w:p>
    <w:p w14:paraId="58CC107F" w14:textId="77777777" w:rsidR="004765D4" w:rsidRPr="003671C7" w:rsidRDefault="004765D4" w:rsidP="003671C7">
      <w:pPr>
        <w:tabs>
          <w:tab w:val="left" w:pos="432"/>
        </w:tabs>
        <w:spacing w:line="240" w:lineRule="auto"/>
        <w:contextualSpacing/>
        <w:rPr>
          <w:sz w:val="24"/>
          <w:szCs w:val="24"/>
        </w:rPr>
      </w:pPr>
    </w:p>
    <w:p w14:paraId="27A1B14E" w14:textId="77777777" w:rsidR="004765D4" w:rsidRPr="003671C7" w:rsidRDefault="004765D4" w:rsidP="003671C7">
      <w:pPr>
        <w:tabs>
          <w:tab w:val="left" w:pos="432"/>
        </w:tabs>
        <w:spacing w:line="240" w:lineRule="auto"/>
        <w:contextualSpacing/>
        <w:rPr>
          <w:sz w:val="24"/>
          <w:szCs w:val="24"/>
        </w:rPr>
      </w:pPr>
      <w:proofErr w:type="spellStart"/>
      <w:r w:rsidRPr="003671C7">
        <w:rPr>
          <w:sz w:val="24"/>
          <w:szCs w:val="24"/>
        </w:rPr>
        <w:t>Soderquist</w:t>
      </w:r>
      <w:proofErr w:type="spellEnd"/>
      <w:r w:rsidRPr="003671C7">
        <w:rPr>
          <w:sz w:val="24"/>
          <w:szCs w:val="24"/>
        </w:rPr>
        <w:t xml:space="preserve">, B., Kavanagh, K., Link, T., </w:t>
      </w:r>
      <w:proofErr w:type="spellStart"/>
      <w:r w:rsidRPr="003671C7">
        <w:rPr>
          <w:sz w:val="24"/>
          <w:szCs w:val="24"/>
        </w:rPr>
        <w:t>Seyfried</w:t>
      </w:r>
      <w:proofErr w:type="spellEnd"/>
      <w:r w:rsidRPr="003671C7">
        <w:rPr>
          <w:sz w:val="24"/>
          <w:szCs w:val="24"/>
        </w:rPr>
        <w:t xml:space="preserve">, M., Strand, E. 2015. </w:t>
      </w:r>
      <w:proofErr w:type="gramStart"/>
      <w:r w:rsidRPr="003671C7">
        <w:rPr>
          <w:sz w:val="24"/>
          <w:szCs w:val="24"/>
        </w:rPr>
        <w:t>Projecting the Dependence of Sagebrush Steppe Vegetation on Redistributed Snow in a Warming Climate.</w:t>
      </w:r>
      <w:proofErr w:type="gramEnd"/>
      <w:r w:rsidRPr="003671C7">
        <w:rPr>
          <w:sz w:val="24"/>
          <w:szCs w:val="24"/>
        </w:rPr>
        <w:t xml:space="preserve"> </w:t>
      </w:r>
      <w:proofErr w:type="gramStart"/>
      <w:r w:rsidRPr="003671C7">
        <w:rPr>
          <w:sz w:val="24"/>
          <w:szCs w:val="24"/>
        </w:rPr>
        <w:t>American Geophysical Union annual meeting, December 14-18.</w:t>
      </w:r>
      <w:proofErr w:type="gramEnd"/>
      <w:r w:rsidRPr="003671C7">
        <w:rPr>
          <w:sz w:val="24"/>
          <w:szCs w:val="24"/>
        </w:rPr>
        <w:t xml:space="preserve"> </w:t>
      </w:r>
      <w:r w:rsidRPr="003671C7">
        <w:rPr>
          <w:i/>
          <w:sz w:val="24"/>
          <w:szCs w:val="24"/>
        </w:rPr>
        <w:t>Oral</w:t>
      </w:r>
      <w:r w:rsidRPr="003671C7">
        <w:rPr>
          <w:sz w:val="24"/>
          <w:szCs w:val="24"/>
        </w:rPr>
        <w:t xml:space="preserve"> </w:t>
      </w:r>
      <w:r w:rsidRPr="003671C7">
        <w:rPr>
          <w:i/>
          <w:sz w:val="24"/>
          <w:szCs w:val="24"/>
        </w:rPr>
        <w:t>presentation</w:t>
      </w:r>
    </w:p>
    <w:p w14:paraId="011BB6A9" w14:textId="77777777" w:rsidR="004765D4" w:rsidRPr="003671C7" w:rsidRDefault="004765D4" w:rsidP="003671C7">
      <w:pPr>
        <w:tabs>
          <w:tab w:val="left" w:pos="432"/>
        </w:tabs>
        <w:spacing w:line="240" w:lineRule="auto"/>
        <w:contextualSpacing/>
        <w:rPr>
          <w:sz w:val="24"/>
          <w:szCs w:val="24"/>
        </w:rPr>
      </w:pPr>
    </w:p>
    <w:p w14:paraId="1F3B2326" w14:textId="77777777" w:rsidR="004765D4" w:rsidRPr="003671C7" w:rsidRDefault="004765D4" w:rsidP="003671C7">
      <w:pPr>
        <w:tabs>
          <w:tab w:val="left" w:pos="432"/>
        </w:tabs>
        <w:spacing w:line="240" w:lineRule="auto"/>
        <w:contextualSpacing/>
        <w:rPr>
          <w:sz w:val="24"/>
          <w:szCs w:val="24"/>
        </w:rPr>
      </w:pPr>
      <w:proofErr w:type="spellStart"/>
      <w:r w:rsidRPr="003671C7">
        <w:rPr>
          <w:sz w:val="24"/>
          <w:szCs w:val="24"/>
        </w:rPr>
        <w:t>Soderquist</w:t>
      </w:r>
      <w:proofErr w:type="spellEnd"/>
      <w:r w:rsidRPr="003671C7">
        <w:rPr>
          <w:sz w:val="24"/>
          <w:szCs w:val="24"/>
        </w:rPr>
        <w:t xml:space="preserve">, B., Kavanagh, K., Link, T., </w:t>
      </w:r>
      <w:proofErr w:type="spellStart"/>
      <w:r w:rsidRPr="003671C7">
        <w:rPr>
          <w:sz w:val="24"/>
          <w:szCs w:val="24"/>
        </w:rPr>
        <w:t>Seyfried</w:t>
      </w:r>
      <w:proofErr w:type="spellEnd"/>
      <w:r w:rsidRPr="003671C7">
        <w:rPr>
          <w:sz w:val="24"/>
          <w:szCs w:val="24"/>
        </w:rPr>
        <w:t xml:space="preserve">, M., Niemeyer, R., Strand, E. 2015. </w:t>
      </w:r>
      <w:proofErr w:type="gramStart"/>
      <w:r w:rsidRPr="003671C7">
        <w:rPr>
          <w:sz w:val="24"/>
          <w:szCs w:val="24"/>
        </w:rPr>
        <w:t>Projecting the dependence of aspen productivity on redistributed snow in a warming climate.</w:t>
      </w:r>
      <w:proofErr w:type="gramEnd"/>
      <w:r w:rsidRPr="003671C7">
        <w:rPr>
          <w:sz w:val="24"/>
          <w:szCs w:val="24"/>
        </w:rPr>
        <w:t xml:space="preserve"> </w:t>
      </w:r>
      <w:proofErr w:type="gramStart"/>
      <w:r w:rsidRPr="003671C7">
        <w:rPr>
          <w:sz w:val="24"/>
          <w:szCs w:val="24"/>
        </w:rPr>
        <w:t>Pacific Northwest Climate Conference.</w:t>
      </w:r>
      <w:proofErr w:type="gramEnd"/>
      <w:r w:rsidRPr="003671C7">
        <w:rPr>
          <w:sz w:val="24"/>
          <w:szCs w:val="24"/>
        </w:rPr>
        <w:t xml:space="preserve"> November 4-5. </w:t>
      </w:r>
      <w:proofErr w:type="gramStart"/>
      <w:r w:rsidRPr="003671C7">
        <w:rPr>
          <w:i/>
          <w:sz w:val="24"/>
          <w:szCs w:val="24"/>
        </w:rPr>
        <w:t>Oral presentation</w:t>
      </w:r>
      <w:r w:rsidRPr="003671C7">
        <w:rPr>
          <w:sz w:val="24"/>
          <w:szCs w:val="24"/>
        </w:rPr>
        <w:t>.</w:t>
      </w:r>
      <w:proofErr w:type="gramEnd"/>
    </w:p>
    <w:p w14:paraId="3AC033A9" w14:textId="77777777" w:rsidR="004765D4" w:rsidRPr="003671C7" w:rsidRDefault="004765D4" w:rsidP="003671C7">
      <w:pPr>
        <w:tabs>
          <w:tab w:val="left" w:pos="432"/>
        </w:tabs>
        <w:spacing w:line="240" w:lineRule="auto"/>
        <w:contextualSpacing/>
        <w:rPr>
          <w:sz w:val="24"/>
          <w:szCs w:val="24"/>
        </w:rPr>
      </w:pPr>
    </w:p>
    <w:p w14:paraId="7A8AAAFA" w14:textId="77777777" w:rsidR="004765D4" w:rsidRPr="003671C7" w:rsidRDefault="004765D4" w:rsidP="003671C7">
      <w:pPr>
        <w:tabs>
          <w:tab w:val="left" w:pos="432"/>
        </w:tabs>
        <w:spacing w:line="240" w:lineRule="auto"/>
        <w:contextualSpacing/>
        <w:rPr>
          <w:sz w:val="24"/>
          <w:szCs w:val="24"/>
        </w:rPr>
      </w:pPr>
      <w:proofErr w:type="spellStart"/>
      <w:r w:rsidRPr="003671C7">
        <w:rPr>
          <w:sz w:val="24"/>
          <w:szCs w:val="24"/>
        </w:rPr>
        <w:t>Soderquist</w:t>
      </w:r>
      <w:proofErr w:type="spellEnd"/>
      <w:r w:rsidRPr="003671C7">
        <w:rPr>
          <w:sz w:val="24"/>
          <w:szCs w:val="24"/>
        </w:rPr>
        <w:t xml:space="preserve">, B., Kavanagh, K., Link, T., </w:t>
      </w:r>
      <w:proofErr w:type="spellStart"/>
      <w:r w:rsidRPr="003671C7">
        <w:rPr>
          <w:sz w:val="24"/>
          <w:szCs w:val="24"/>
        </w:rPr>
        <w:t>Seyfried</w:t>
      </w:r>
      <w:proofErr w:type="spellEnd"/>
      <w:r w:rsidRPr="003671C7">
        <w:rPr>
          <w:sz w:val="24"/>
          <w:szCs w:val="24"/>
        </w:rPr>
        <w:t xml:space="preserve">, M., Strand, E. 2014. </w:t>
      </w:r>
      <w:proofErr w:type="gramStart"/>
      <w:r w:rsidRPr="003671C7">
        <w:rPr>
          <w:sz w:val="24"/>
          <w:szCs w:val="24"/>
        </w:rPr>
        <w:t>Simulating the Dependence of Sagebrush Steppe Vegetation on Redistributed Snow in a Semi-Arid Watershed.</w:t>
      </w:r>
      <w:proofErr w:type="gramEnd"/>
      <w:r w:rsidRPr="003671C7">
        <w:rPr>
          <w:sz w:val="24"/>
          <w:szCs w:val="24"/>
        </w:rPr>
        <w:t xml:space="preserve"> </w:t>
      </w:r>
      <w:proofErr w:type="gramStart"/>
      <w:r w:rsidRPr="003671C7">
        <w:rPr>
          <w:sz w:val="24"/>
          <w:szCs w:val="24"/>
        </w:rPr>
        <w:t>American Geophysical Union annual meeting, December 15-19.</w:t>
      </w:r>
      <w:proofErr w:type="gramEnd"/>
      <w:r w:rsidRPr="003671C7">
        <w:rPr>
          <w:sz w:val="24"/>
          <w:szCs w:val="24"/>
        </w:rPr>
        <w:t xml:space="preserve"> </w:t>
      </w:r>
      <w:r w:rsidRPr="003671C7">
        <w:rPr>
          <w:i/>
          <w:sz w:val="24"/>
          <w:szCs w:val="24"/>
        </w:rPr>
        <w:t>Oral</w:t>
      </w:r>
      <w:r w:rsidRPr="003671C7">
        <w:rPr>
          <w:sz w:val="24"/>
          <w:szCs w:val="24"/>
        </w:rPr>
        <w:t xml:space="preserve"> </w:t>
      </w:r>
      <w:r w:rsidRPr="003671C7">
        <w:rPr>
          <w:i/>
          <w:sz w:val="24"/>
          <w:szCs w:val="24"/>
        </w:rPr>
        <w:t>presentation</w:t>
      </w:r>
    </w:p>
    <w:p w14:paraId="34CE3367" w14:textId="77777777" w:rsidR="004765D4" w:rsidRPr="003671C7" w:rsidRDefault="004765D4" w:rsidP="003671C7">
      <w:pPr>
        <w:tabs>
          <w:tab w:val="left" w:pos="432"/>
        </w:tabs>
        <w:spacing w:line="240" w:lineRule="auto"/>
        <w:contextualSpacing/>
        <w:rPr>
          <w:sz w:val="24"/>
          <w:szCs w:val="24"/>
        </w:rPr>
      </w:pPr>
    </w:p>
    <w:p w14:paraId="6596D68D" w14:textId="77777777" w:rsidR="004765D4" w:rsidRPr="003671C7" w:rsidRDefault="004765D4" w:rsidP="003671C7">
      <w:pPr>
        <w:tabs>
          <w:tab w:val="left" w:pos="432"/>
        </w:tabs>
        <w:spacing w:line="240" w:lineRule="auto"/>
        <w:contextualSpacing/>
        <w:rPr>
          <w:i/>
          <w:sz w:val="24"/>
          <w:szCs w:val="24"/>
        </w:rPr>
      </w:pPr>
      <w:proofErr w:type="spellStart"/>
      <w:r w:rsidRPr="003671C7">
        <w:rPr>
          <w:sz w:val="24"/>
          <w:szCs w:val="24"/>
        </w:rPr>
        <w:lastRenderedPageBreak/>
        <w:t>Soderquist</w:t>
      </w:r>
      <w:proofErr w:type="spellEnd"/>
      <w:r w:rsidRPr="003671C7">
        <w:rPr>
          <w:sz w:val="24"/>
          <w:szCs w:val="24"/>
        </w:rPr>
        <w:t xml:space="preserve">, B., Kavanagh, K., Link, T., </w:t>
      </w:r>
      <w:proofErr w:type="spellStart"/>
      <w:r w:rsidRPr="003671C7">
        <w:rPr>
          <w:sz w:val="24"/>
          <w:szCs w:val="24"/>
        </w:rPr>
        <w:t>Seyfried</w:t>
      </w:r>
      <w:proofErr w:type="spellEnd"/>
      <w:r w:rsidRPr="003671C7">
        <w:rPr>
          <w:sz w:val="24"/>
          <w:szCs w:val="24"/>
        </w:rPr>
        <w:t xml:space="preserve">, M. 2014. </w:t>
      </w:r>
      <w:proofErr w:type="gramStart"/>
      <w:r w:rsidRPr="003671C7">
        <w:rPr>
          <w:sz w:val="24"/>
          <w:szCs w:val="24"/>
        </w:rPr>
        <w:t>Simulating the dependence of aspen net primary productivity on redistributed snow in a semi-arid watershed.</w:t>
      </w:r>
      <w:proofErr w:type="gramEnd"/>
      <w:r w:rsidRPr="003671C7">
        <w:rPr>
          <w:sz w:val="24"/>
          <w:szCs w:val="24"/>
        </w:rPr>
        <w:t xml:space="preserve"> International Union of Forest Research Organizations World Congress, October 6-10. </w:t>
      </w:r>
      <w:proofErr w:type="gramStart"/>
      <w:r w:rsidRPr="003671C7">
        <w:rPr>
          <w:i/>
          <w:sz w:val="24"/>
          <w:szCs w:val="24"/>
        </w:rPr>
        <w:t>Poster</w:t>
      </w:r>
      <w:r w:rsidRPr="003671C7">
        <w:rPr>
          <w:sz w:val="24"/>
          <w:szCs w:val="24"/>
        </w:rPr>
        <w:t xml:space="preserve"> </w:t>
      </w:r>
      <w:r w:rsidRPr="003671C7">
        <w:rPr>
          <w:i/>
          <w:sz w:val="24"/>
          <w:szCs w:val="24"/>
        </w:rPr>
        <w:t>presentation.</w:t>
      </w:r>
      <w:proofErr w:type="gramEnd"/>
    </w:p>
    <w:p w14:paraId="66B1BAC8" w14:textId="77777777" w:rsidR="004765D4" w:rsidRPr="003671C7" w:rsidRDefault="004765D4" w:rsidP="003671C7">
      <w:pPr>
        <w:tabs>
          <w:tab w:val="left" w:pos="432"/>
        </w:tabs>
        <w:spacing w:line="240" w:lineRule="auto"/>
        <w:contextualSpacing/>
        <w:rPr>
          <w:sz w:val="24"/>
          <w:szCs w:val="24"/>
        </w:rPr>
      </w:pPr>
    </w:p>
    <w:p w14:paraId="4B578982" w14:textId="77777777" w:rsidR="004765D4" w:rsidRPr="003671C7" w:rsidRDefault="004765D4" w:rsidP="003671C7">
      <w:pPr>
        <w:tabs>
          <w:tab w:val="left" w:pos="432"/>
        </w:tabs>
        <w:spacing w:line="240" w:lineRule="auto"/>
        <w:contextualSpacing/>
        <w:rPr>
          <w:i/>
          <w:sz w:val="24"/>
          <w:szCs w:val="24"/>
        </w:rPr>
      </w:pPr>
      <w:proofErr w:type="spellStart"/>
      <w:r w:rsidRPr="003671C7">
        <w:rPr>
          <w:sz w:val="24"/>
          <w:szCs w:val="24"/>
        </w:rPr>
        <w:t>Soderquist</w:t>
      </w:r>
      <w:proofErr w:type="spellEnd"/>
      <w:r w:rsidRPr="003671C7">
        <w:rPr>
          <w:sz w:val="24"/>
          <w:szCs w:val="24"/>
        </w:rPr>
        <w:t xml:space="preserve">, B., Kavanagh, K., Link, T., </w:t>
      </w:r>
      <w:proofErr w:type="spellStart"/>
      <w:r w:rsidRPr="003671C7">
        <w:rPr>
          <w:sz w:val="24"/>
          <w:szCs w:val="24"/>
        </w:rPr>
        <w:t>Seyfried</w:t>
      </w:r>
      <w:proofErr w:type="spellEnd"/>
      <w:r w:rsidRPr="003671C7">
        <w:rPr>
          <w:sz w:val="24"/>
          <w:szCs w:val="24"/>
        </w:rPr>
        <w:t xml:space="preserve">, M. 2013. </w:t>
      </w:r>
      <w:proofErr w:type="gramStart"/>
      <w:r w:rsidRPr="003671C7">
        <w:rPr>
          <w:sz w:val="24"/>
          <w:szCs w:val="24"/>
        </w:rPr>
        <w:t>Simulating the dependence of aspen net primary productivity on redistributed snow.</w:t>
      </w:r>
      <w:proofErr w:type="gramEnd"/>
      <w:r w:rsidRPr="003671C7">
        <w:rPr>
          <w:sz w:val="24"/>
          <w:szCs w:val="24"/>
        </w:rPr>
        <w:t xml:space="preserve"> </w:t>
      </w:r>
      <w:proofErr w:type="gramStart"/>
      <w:r w:rsidRPr="003671C7">
        <w:rPr>
          <w:sz w:val="24"/>
          <w:szCs w:val="24"/>
        </w:rPr>
        <w:t>American Geophysical Union annual meeting, December 9-13.</w:t>
      </w:r>
      <w:proofErr w:type="gramEnd"/>
      <w:r w:rsidRPr="003671C7">
        <w:rPr>
          <w:sz w:val="24"/>
          <w:szCs w:val="24"/>
        </w:rPr>
        <w:t xml:space="preserve"> </w:t>
      </w:r>
      <w:proofErr w:type="gramStart"/>
      <w:r w:rsidRPr="003671C7">
        <w:rPr>
          <w:i/>
          <w:sz w:val="24"/>
          <w:szCs w:val="24"/>
        </w:rPr>
        <w:t>Poster presentation.</w:t>
      </w:r>
      <w:proofErr w:type="gramEnd"/>
    </w:p>
    <w:p w14:paraId="78432DEB" w14:textId="77777777" w:rsidR="004765D4" w:rsidRPr="003671C7" w:rsidRDefault="004765D4" w:rsidP="003671C7">
      <w:pPr>
        <w:tabs>
          <w:tab w:val="left" w:pos="432"/>
        </w:tabs>
        <w:spacing w:line="240" w:lineRule="auto"/>
        <w:contextualSpacing/>
        <w:rPr>
          <w:sz w:val="24"/>
          <w:szCs w:val="24"/>
        </w:rPr>
      </w:pPr>
    </w:p>
    <w:p w14:paraId="44458D94" w14:textId="77777777" w:rsidR="004765D4" w:rsidRPr="003671C7" w:rsidRDefault="004765D4" w:rsidP="003671C7">
      <w:pPr>
        <w:tabs>
          <w:tab w:val="left" w:pos="432"/>
        </w:tabs>
        <w:spacing w:line="240" w:lineRule="auto"/>
        <w:contextualSpacing/>
        <w:rPr>
          <w:sz w:val="24"/>
          <w:szCs w:val="24"/>
        </w:rPr>
      </w:pPr>
    </w:p>
    <w:p w14:paraId="3B552E53" w14:textId="77777777" w:rsidR="004765D4" w:rsidRPr="003671C7" w:rsidRDefault="004765D4" w:rsidP="003671C7">
      <w:pPr>
        <w:tabs>
          <w:tab w:val="left" w:pos="432"/>
        </w:tabs>
        <w:spacing w:line="240" w:lineRule="auto"/>
        <w:contextualSpacing/>
        <w:rPr>
          <w:sz w:val="24"/>
          <w:szCs w:val="24"/>
        </w:rPr>
      </w:pPr>
    </w:p>
    <w:p w14:paraId="4DDEEB89" w14:textId="77777777" w:rsidR="004765D4" w:rsidRPr="003671C7" w:rsidRDefault="004765D4" w:rsidP="003671C7">
      <w:pPr>
        <w:tabs>
          <w:tab w:val="left" w:pos="432"/>
        </w:tabs>
        <w:spacing w:line="240" w:lineRule="auto"/>
        <w:contextualSpacing/>
        <w:rPr>
          <w:b/>
          <w:sz w:val="24"/>
          <w:szCs w:val="24"/>
          <w:u w:val="single"/>
        </w:rPr>
      </w:pPr>
      <w:r w:rsidRPr="003671C7">
        <w:rPr>
          <w:b/>
          <w:sz w:val="24"/>
          <w:szCs w:val="24"/>
          <w:u w:val="single"/>
        </w:rPr>
        <w:br w:type="page"/>
      </w:r>
    </w:p>
    <w:p w14:paraId="7BFEC83F" w14:textId="77777777" w:rsidR="002415FE" w:rsidRPr="003671C7" w:rsidRDefault="002415FE" w:rsidP="00056988">
      <w:pPr>
        <w:tabs>
          <w:tab w:val="left" w:pos="432"/>
        </w:tabs>
        <w:spacing w:after="0" w:line="240" w:lineRule="auto"/>
        <w:contextualSpacing/>
        <w:outlineLvl w:val="0"/>
        <w:rPr>
          <w:rFonts w:eastAsia="ヒラギノ角ゴ Pro W3"/>
          <w:b/>
          <w:color w:val="000000"/>
          <w:sz w:val="24"/>
          <w:szCs w:val="24"/>
        </w:rPr>
      </w:pPr>
      <w:r w:rsidRPr="003671C7">
        <w:rPr>
          <w:rFonts w:eastAsia="ヒラギノ角ゴ Pro W3"/>
          <w:b/>
          <w:color w:val="000000"/>
          <w:sz w:val="24"/>
          <w:szCs w:val="24"/>
        </w:rPr>
        <w:lastRenderedPageBreak/>
        <w:t>LITERATURE CITED</w:t>
      </w:r>
      <w:r w:rsidR="003170BA">
        <w:rPr>
          <w:rFonts w:eastAsia="ヒラギノ角ゴ Pro W3"/>
          <w:b/>
          <w:color w:val="000000"/>
          <w:sz w:val="24"/>
          <w:szCs w:val="24"/>
        </w:rPr>
        <w:t xml:space="preserve"> </w:t>
      </w:r>
      <w:r w:rsidR="003170BA" w:rsidRPr="0093162A">
        <w:rPr>
          <w:b/>
          <w:sz w:val="24"/>
          <w:szCs w:val="24"/>
          <w:highlight w:val="yellow"/>
          <w:u w:val="single"/>
        </w:rPr>
        <w:t>[Susan is formatting and checking references]</w:t>
      </w:r>
    </w:p>
    <w:p w14:paraId="78552526" w14:textId="77777777" w:rsidR="001A3100" w:rsidRPr="003671C7" w:rsidRDefault="001A3100" w:rsidP="003671C7">
      <w:pPr>
        <w:tabs>
          <w:tab w:val="left" w:pos="432"/>
        </w:tabs>
        <w:spacing w:line="240" w:lineRule="auto"/>
        <w:contextualSpacing/>
        <w:rPr>
          <w:sz w:val="24"/>
          <w:szCs w:val="24"/>
        </w:rPr>
      </w:pPr>
    </w:p>
    <w:sectPr w:rsidR="001A3100" w:rsidRPr="003671C7">
      <w:headerReference w:type="even" r:id="rId45"/>
      <w:headerReference w:type="default" r:id="rId4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9" w:author="Robert Scheller" w:date="2017-04-02T08:48:00Z" w:initials="RS">
    <w:p w14:paraId="5336D490" w14:textId="77777777" w:rsidR="00E00459" w:rsidRDefault="00E00459" w:rsidP="007111E2">
      <w:pPr>
        <w:pStyle w:val="CommentText"/>
      </w:pPr>
      <w:r>
        <w:rPr>
          <w:rStyle w:val="CommentReference"/>
        </w:rPr>
        <w:annotationRef/>
      </w:r>
      <w:r>
        <w:t>Alec, what was our target FRP?</w:t>
      </w:r>
    </w:p>
  </w:comment>
  <w:comment w:id="80" w:author="Shinneman, Douglas" w:date="2017-04-05T09:04:00Z" w:initials="SD">
    <w:p w14:paraId="4F6E79E3" w14:textId="181AF9CB" w:rsidR="00E00459" w:rsidRDefault="00E00459">
      <w:pPr>
        <w:pStyle w:val="CommentText"/>
      </w:pPr>
      <w:r>
        <w:rPr>
          <w:rStyle w:val="CommentReference"/>
        </w:rPr>
        <w:annotationRef/>
      </w:r>
      <w:r>
        <w:t xml:space="preserve">Yes, let’s include this.  Dis it represent the current fire regime (e.g., using MTBS or other fire </w:t>
      </w:r>
      <w:proofErr w:type="spellStart"/>
      <w:r>
        <w:t>datatset</w:t>
      </w:r>
      <w:proofErr w:type="spellEnd"/>
      <w:r>
        <w:t>)?</w:t>
      </w:r>
    </w:p>
  </w:comment>
  <w:comment w:id="82" w:author="Shinneman, Douglas" w:date="2017-04-05T09:06:00Z" w:initials="SD">
    <w:p w14:paraId="6F8172B1" w14:textId="3430F40A" w:rsidR="00E00459" w:rsidRDefault="00E00459">
      <w:pPr>
        <w:pStyle w:val="CommentText"/>
      </w:pPr>
      <w:r>
        <w:rPr>
          <w:rStyle w:val="CommentReference"/>
        </w:rPr>
        <w:annotationRef/>
      </w:r>
      <w:r>
        <w:t xml:space="preserve">Our </w:t>
      </w:r>
      <w:proofErr w:type="spellStart"/>
      <w:r>
        <w:t>landis</w:t>
      </w:r>
      <w:proofErr w:type="spellEnd"/>
      <w:r>
        <w:t>-ii results/output represents an ensemble of the three GCM inputs below, correct?  Let’s clarify that approach here.</w:t>
      </w:r>
    </w:p>
  </w:comment>
  <w:comment w:id="83" w:author="Alec Kretchun" w:date="2017-04-05T09:29:00Z" w:initials="AK">
    <w:p w14:paraId="43EDE20C" w14:textId="466D9E6D" w:rsidR="00E00459" w:rsidRDefault="00E00459">
      <w:pPr>
        <w:pStyle w:val="CommentText"/>
      </w:pPr>
      <w:r>
        <w:rPr>
          <w:rStyle w:val="CommentReference"/>
        </w:rPr>
        <w:annotationRef/>
      </w:r>
      <w:r>
        <w:t>Correct that final results will be using the ensemble, but as of now we were only able to use the GFDL low and high emissions scenarios since the final probabilities of establishment have only been run for those</w:t>
      </w:r>
    </w:p>
  </w:comment>
  <w:comment w:id="139" w:author="Shinneman, Douglas" w:date="2017-04-05T09:14:00Z" w:initials="SD">
    <w:p w14:paraId="174DE443" w14:textId="66D72D9E" w:rsidR="00E00459" w:rsidRDefault="00E00459">
      <w:pPr>
        <w:pStyle w:val="CommentText"/>
      </w:pPr>
      <w:r>
        <w:rPr>
          <w:rStyle w:val="CommentReference"/>
        </w:rPr>
        <w:annotationRef/>
      </w:r>
      <w:r>
        <w:t>Not necessarily true, but I can reword later</w:t>
      </w:r>
    </w:p>
  </w:comment>
  <w:comment w:id="149" w:author="Shinneman, Douglas" w:date="2017-04-05T09:17:00Z" w:initials="SD">
    <w:p w14:paraId="51FFB773" w14:textId="6261F790" w:rsidR="00E00459" w:rsidRDefault="00E00459">
      <w:pPr>
        <w:pStyle w:val="CommentText"/>
      </w:pPr>
      <w:r>
        <w:rPr>
          <w:rStyle w:val="CommentReference"/>
        </w:rPr>
        <w:annotationRef/>
      </w:r>
      <w:r>
        <w:t>I will update this with the correct information</w:t>
      </w:r>
    </w:p>
  </w:comment>
  <w:comment w:id="152" w:author="Shinneman, Douglas" w:date="2017-04-05T09:26:00Z" w:initials="SD">
    <w:p w14:paraId="06594A51" w14:textId="77777777" w:rsidR="00E00459" w:rsidRDefault="00E00459" w:rsidP="000A4747">
      <w:pPr>
        <w:pStyle w:val="CommentText"/>
      </w:pPr>
      <w:r>
        <w:rPr>
          <w:rStyle w:val="CommentReference"/>
        </w:rPr>
        <w:annotationRef/>
      </w:r>
      <w:r>
        <w:t xml:space="preserve">Seems this should precede the above information, and will be confusing as written.  I would either move this to the </w:t>
      </w:r>
      <w:proofErr w:type="gramStart"/>
      <w:r>
        <w:t>top  of</w:t>
      </w:r>
      <w:proofErr w:type="gramEnd"/>
      <w:r>
        <w:t xml:space="preserve"> this paragraph (as I have done) or delete.  </w:t>
      </w:r>
    </w:p>
    <w:p w14:paraId="0CFCEE5C" w14:textId="77777777" w:rsidR="00E00459" w:rsidRDefault="00E00459" w:rsidP="000A4747">
      <w:pPr>
        <w:pStyle w:val="CommentText"/>
      </w:pPr>
    </w:p>
    <w:p w14:paraId="4C68F428" w14:textId="2121CA49" w:rsidR="00E00459" w:rsidRDefault="00E00459" w:rsidP="000A4747">
      <w:pPr>
        <w:pStyle w:val="CommentText"/>
      </w:pPr>
      <w:r>
        <w:t>However, If I am misunderstanding this, please fix and make it clearer.</w:t>
      </w:r>
    </w:p>
  </w:comment>
  <w:comment w:id="153" w:author="Alec Kretchun" w:date="2017-04-05T10:08:00Z" w:initials="AK">
    <w:p w14:paraId="4C28333A" w14:textId="2ABBA90F" w:rsidR="00E00459" w:rsidRDefault="00E00459">
      <w:pPr>
        <w:pStyle w:val="CommentText"/>
      </w:pPr>
      <w:r>
        <w:rPr>
          <w:rStyle w:val="CommentReference"/>
        </w:rPr>
        <w:annotationRef/>
      </w:r>
      <w:r>
        <w:t>I agree with your re-arrangement. This statement is much more introductory to the concept</w:t>
      </w:r>
    </w:p>
  </w:comment>
  <w:comment w:id="175" w:author="Shinneman, Douglas" w:date="2017-04-05T09:26:00Z" w:initials="SD">
    <w:p w14:paraId="2A34E8E5" w14:textId="08B0BA8F" w:rsidR="00E00459" w:rsidRDefault="00E00459">
      <w:pPr>
        <w:pStyle w:val="CommentText"/>
      </w:pPr>
      <w:r>
        <w:rPr>
          <w:rStyle w:val="CommentReference"/>
        </w:rPr>
        <w:annotationRef/>
      </w:r>
      <w:r>
        <w:t>Seems this should precede the above information, and will be confusing as written.  I would either move this to the top of this paragraph or delete.</w:t>
      </w:r>
    </w:p>
  </w:comment>
  <w:comment w:id="284" w:author="Link, Timothy (tlink@uidaho.edu)" w:date="2017-04-01T14:46:00Z" w:initials="LT(">
    <w:p w14:paraId="3B2DC7F2" w14:textId="77777777" w:rsidR="00E00459" w:rsidRDefault="00E00459" w:rsidP="00170D23">
      <w:pPr>
        <w:pStyle w:val="CommentText"/>
      </w:pPr>
      <w:r>
        <w:rPr>
          <w:rStyle w:val="CommentReference"/>
        </w:rPr>
        <w:annotationRef/>
      </w:r>
      <w:r>
        <w:t>Tie to snow regimes??</w:t>
      </w:r>
    </w:p>
  </w:comment>
  <w:comment w:id="308" w:author="Shinneman, Douglas" w:date="2017-04-04T16:11:00Z" w:initials="SD">
    <w:p w14:paraId="073669A9" w14:textId="7E66C234" w:rsidR="00E00459" w:rsidRDefault="00E00459">
      <w:pPr>
        <w:pStyle w:val="CommentText"/>
      </w:pPr>
      <w:r>
        <w:rPr>
          <w:rStyle w:val="CommentReference"/>
        </w:rPr>
        <w:annotationRef/>
      </w:r>
      <w:r>
        <w:t>It would best to provide more of a summary narrative here for the results below.  Can you add to this, just to briefly summarize the results below?</w:t>
      </w:r>
    </w:p>
    <w:p w14:paraId="47353A61" w14:textId="01097BAD" w:rsidR="00E00459" w:rsidRDefault="00E00459">
      <w:pPr>
        <w:pStyle w:val="CommentText"/>
      </w:pPr>
    </w:p>
    <w:p w14:paraId="47A82B99" w14:textId="662AFF81" w:rsidR="00E00459" w:rsidRDefault="00E00459">
      <w:pPr>
        <w:pStyle w:val="CommentText"/>
      </w:pPr>
      <w:r>
        <w:t>Also, in particular, none of the results shown in section 7.3 have anything to do with snowbanks.  Is there any snow-bank specific result we can provide here that can bolster our summary in section 7.3? Even if no time for producing graphic output, lets at least verbally summarize some of the snowbank specific results.</w:t>
      </w:r>
    </w:p>
  </w:comment>
  <w:comment w:id="367" w:author="Shinneman, Douglas" w:date="2017-04-04T13:55:00Z" w:initials="SD">
    <w:p w14:paraId="724BEC94" w14:textId="77777777" w:rsidR="00E00459" w:rsidRDefault="00E00459" w:rsidP="005F585F">
      <w:pPr>
        <w:pStyle w:val="CommentText"/>
      </w:pPr>
      <w:r>
        <w:rPr>
          <w:rStyle w:val="CommentReference"/>
        </w:rPr>
        <w:annotationRef/>
      </w:r>
      <w:r>
        <w:t>So is the right Y-axis probability of mortality?  If so, let’s provide a label.</w:t>
      </w:r>
    </w:p>
    <w:p w14:paraId="65BFD210" w14:textId="77777777" w:rsidR="00E00459" w:rsidRDefault="00E00459" w:rsidP="005F585F">
      <w:pPr>
        <w:pStyle w:val="CommentText"/>
      </w:pPr>
    </w:p>
    <w:p w14:paraId="0E42387A" w14:textId="36F730D4" w:rsidR="00E00459" w:rsidRDefault="00E00459">
      <w:pPr>
        <w:pStyle w:val="CommentText"/>
      </w:pPr>
      <w:r>
        <w:t>Then I assume the black line is aspen’s probability of mortality?  If so, it looks like it is increasing?</w:t>
      </w:r>
    </w:p>
  </w:comment>
  <w:comment w:id="368" w:author="Alec Kretchun" w:date="2017-04-05T10:11:00Z" w:initials="AK">
    <w:p w14:paraId="2D90F41A" w14:textId="0F0A30F1" w:rsidR="00E00459" w:rsidRDefault="00E00459">
      <w:pPr>
        <w:pStyle w:val="CommentText"/>
      </w:pPr>
      <w:r>
        <w:rPr>
          <w:rStyle w:val="CommentReference"/>
        </w:rPr>
        <w:annotationRef/>
      </w:r>
      <w:r>
        <w:t xml:space="preserve">Graphs were updated to include the missing axis. </w:t>
      </w:r>
    </w:p>
  </w:comment>
  <w:comment w:id="390" w:author="Shinneman, Douglas" w:date="2017-04-01T15:14:00Z" w:initials="SD">
    <w:p w14:paraId="2C88B46A" w14:textId="77777777" w:rsidR="00E00459" w:rsidRDefault="00E00459" w:rsidP="007111E2">
      <w:pPr>
        <w:pStyle w:val="CommentText"/>
      </w:pPr>
      <w:r>
        <w:rPr>
          <w:rStyle w:val="CommentReference"/>
        </w:rPr>
        <w:annotationRef/>
      </w:r>
      <w:r>
        <w:t>Seems dubious re: Doug-fir.  I wonder if we should just report on aspen for this report.</w:t>
      </w:r>
    </w:p>
  </w:comment>
  <w:comment w:id="391" w:author="Robert Scheller" w:date="2017-04-02T09:17:00Z" w:initials="RS">
    <w:p w14:paraId="137E16FC" w14:textId="77777777" w:rsidR="00E00459" w:rsidRDefault="00E00459" w:rsidP="007111E2">
      <w:pPr>
        <w:pStyle w:val="CommentText"/>
      </w:pPr>
      <w:r>
        <w:rPr>
          <w:rStyle w:val="CommentReference"/>
        </w:rPr>
        <w:annotationRef/>
      </w:r>
      <w:r>
        <w:t>Why dubious?  Doug fir is much more dry-adapted than aspen in this area.</w:t>
      </w:r>
    </w:p>
  </w:comment>
  <w:comment w:id="401" w:author="Shinneman, Douglas" w:date="2017-04-01T15:14:00Z" w:initials="SD">
    <w:p w14:paraId="6FD0F409" w14:textId="77777777" w:rsidR="00E00459" w:rsidRDefault="00E00459" w:rsidP="0086463D">
      <w:pPr>
        <w:pStyle w:val="CommentText"/>
      </w:pPr>
      <w:r>
        <w:rPr>
          <w:rStyle w:val="CommentReference"/>
        </w:rPr>
        <w:annotationRef/>
      </w:r>
      <w:r>
        <w:t>Seems dubious re: Doug-fir.  I wonder if we should just report on aspen for this report.</w:t>
      </w:r>
    </w:p>
  </w:comment>
  <w:comment w:id="402" w:author="Robert Scheller" w:date="2017-04-02T09:17:00Z" w:initials="RS">
    <w:p w14:paraId="3E2EEBB7" w14:textId="77777777" w:rsidR="00E00459" w:rsidRDefault="00E00459" w:rsidP="0086463D">
      <w:pPr>
        <w:pStyle w:val="CommentText"/>
      </w:pPr>
      <w:r>
        <w:rPr>
          <w:rStyle w:val="CommentReference"/>
        </w:rPr>
        <w:annotationRef/>
      </w:r>
      <w:r>
        <w:t>Why dubious?  Doug fir is much more dry-adapted than aspen in this area.</w:t>
      </w:r>
    </w:p>
  </w:comment>
  <w:comment w:id="403" w:author="Shinneman, Douglas" w:date="2017-04-04T16:12:00Z" w:initials="SD">
    <w:p w14:paraId="62FB59BD" w14:textId="00AD9D25" w:rsidR="00E00459" w:rsidRDefault="00E00459">
      <w:pPr>
        <w:pStyle w:val="CommentText"/>
      </w:pPr>
      <w:r>
        <w:rPr>
          <w:rStyle w:val="CommentReference"/>
        </w:rPr>
        <w:annotationRef/>
      </w:r>
      <w:r>
        <w:rPr>
          <w:rStyle w:val="CommentReference"/>
        </w:rPr>
        <w:t>Yes, but it too has its limits. Other models have shown projected declines for Doug-fir in our area, and we may have to reconcile this difference.  This result may be due to the probability values Kaitlin provided</w:t>
      </w:r>
      <w:proofErr w:type="gramStart"/>
      <w:r>
        <w:rPr>
          <w:rStyle w:val="CommentReference"/>
        </w:rPr>
        <w:t>,  Let’s</w:t>
      </w:r>
      <w:proofErr w:type="gramEnd"/>
      <w:r>
        <w:rPr>
          <w:rStyle w:val="CommentReference"/>
        </w:rPr>
        <w:t xml:space="preserve"> leave as is for now, however.</w:t>
      </w:r>
    </w:p>
  </w:comment>
  <w:comment w:id="416" w:author="Shinneman, Douglas" w:date="2017-04-04T16:10:00Z" w:initials="SD">
    <w:p w14:paraId="30A1EDD2" w14:textId="3513851B" w:rsidR="00E00459" w:rsidRDefault="00E00459">
      <w:pPr>
        <w:pStyle w:val="CommentText"/>
      </w:pPr>
      <w:r>
        <w:rPr>
          <w:rStyle w:val="CommentReference"/>
        </w:rPr>
        <w:annotationRef/>
      </w:r>
      <w:r>
        <w:t xml:space="preserve">I really like these figures, but I can’t see the details in them at all. </w:t>
      </w:r>
    </w:p>
    <w:p w14:paraId="48E62E68" w14:textId="716A2D1E" w:rsidR="00E00459" w:rsidRDefault="00E00459">
      <w:pPr>
        <w:pStyle w:val="CommentText"/>
      </w:pPr>
    </w:p>
    <w:p w14:paraId="1151DB53" w14:textId="44A3E60D" w:rsidR="00E00459" w:rsidRDefault="00E00459">
      <w:pPr>
        <w:pStyle w:val="CommentText"/>
      </w:pPr>
      <w:r>
        <w:t>If you will provide me with better quality jpegs, I will insert and format, perhaps using landscape layout.</w:t>
      </w:r>
    </w:p>
  </w:comment>
  <w:comment w:id="447" w:author="Shinneman, Douglas" w:date="2017-04-04T16:13:00Z" w:initials="SD">
    <w:p w14:paraId="28F7218E" w14:textId="15C53D55" w:rsidR="00E00459" w:rsidRDefault="00E00459">
      <w:pPr>
        <w:pStyle w:val="CommentText"/>
      </w:pPr>
      <w:r>
        <w:rPr>
          <w:rStyle w:val="CommentReference"/>
        </w:rPr>
        <w:annotationRef/>
      </w:r>
      <w:r>
        <w:t>Need to define “density” in these figures.</w:t>
      </w:r>
    </w:p>
    <w:p w14:paraId="4ACEB467" w14:textId="4553160B" w:rsidR="00E00459" w:rsidRDefault="00E00459">
      <w:pPr>
        <w:pStyle w:val="CommentText"/>
      </w:pPr>
    </w:p>
    <w:p w14:paraId="1F816F3A" w14:textId="28B80E69" w:rsidR="00E00459" w:rsidRDefault="00E00459">
      <w:pPr>
        <w:pStyle w:val="CommentText"/>
      </w:pPr>
      <w:r>
        <w:t>Also, either fix text in figures so a little bigger, or send me better quality image files and I will replace.</w:t>
      </w:r>
    </w:p>
  </w:comment>
  <w:comment w:id="474" w:author="Shinneman, Douglas" w:date="2017-04-04T16:16:00Z" w:initials="SD">
    <w:p w14:paraId="03E4D078" w14:textId="6D21CCD4" w:rsidR="00E00459" w:rsidRDefault="00E00459">
      <w:pPr>
        <w:pStyle w:val="CommentText"/>
      </w:pPr>
      <w:r>
        <w:rPr>
          <w:rStyle w:val="CommentReference"/>
        </w:rPr>
        <w:annotationRef/>
      </w:r>
      <w:r>
        <w:t xml:space="preserve">So mortality is more infrequent?  This means I have misinterpreted the black lines in figure 6.3.1.  </w:t>
      </w:r>
      <w:proofErr w:type="gramStart"/>
      <w:r>
        <w:t>help</w:t>
      </w:r>
      <w:proofErr w:type="gramEnd"/>
      <w:r>
        <w:t xml:space="preserve"> me reconcile.</w:t>
      </w:r>
    </w:p>
  </w:comment>
  <w:comment w:id="470" w:author="Shinneman, Douglas" w:date="2017-04-04T16:19:00Z" w:initials="SD">
    <w:p w14:paraId="7F1C37F7" w14:textId="780CF1FE" w:rsidR="00E00459" w:rsidRDefault="00E00459">
      <w:pPr>
        <w:pStyle w:val="CommentText"/>
      </w:pPr>
      <w:r>
        <w:rPr>
          <w:rStyle w:val="CommentReference"/>
        </w:rPr>
        <w:annotationRef/>
      </w:r>
      <w:r>
        <w:t xml:space="preserve">This interpretation could use a little work.  In particular, none of the results shown in section 6.3 have anything to do with snowbanks.  Is there any snow-bank specific result we can provide in section 6.3 that can bolster this? Even if no time for producing graphic output, lets at least verbally summarize some of the snowbank specific results. </w:t>
      </w:r>
    </w:p>
  </w:comment>
  <w:comment w:id="499" w:author="Shinneman, Douglas" w:date="2017-04-01T15:34:00Z" w:initials="SD">
    <w:p w14:paraId="1BD553A7" w14:textId="77777777" w:rsidR="00E00459" w:rsidRDefault="00E00459" w:rsidP="00056E95">
      <w:pPr>
        <w:pStyle w:val="CommentText"/>
      </w:pPr>
      <w:r>
        <w:rPr>
          <w:rStyle w:val="CommentReference"/>
        </w:rPr>
        <w:annotationRef/>
      </w:r>
      <w:r>
        <w:t>I am not really sure I get any of this from the results presented.  I think in addition to trying to summarize the general dynamics at play, for each scenario, we need to summarize the following:</w:t>
      </w:r>
    </w:p>
    <w:p w14:paraId="61F6DD2C" w14:textId="77777777" w:rsidR="00E00459" w:rsidRDefault="00E00459" w:rsidP="00056E95">
      <w:pPr>
        <w:pStyle w:val="CommentText"/>
        <w:numPr>
          <w:ilvl w:val="0"/>
          <w:numId w:val="10"/>
        </w:numPr>
      </w:pPr>
      <w:r>
        <w:t xml:space="preserve"> How much aspen persisted on the landscape by the year 2100? What were the significant trends over time?</w:t>
      </w:r>
    </w:p>
    <w:p w14:paraId="568FC0F7" w14:textId="77777777" w:rsidR="00E00459" w:rsidRDefault="00E00459" w:rsidP="00056E95">
      <w:pPr>
        <w:pStyle w:val="CommentText"/>
        <w:numPr>
          <w:ilvl w:val="0"/>
          <w:numId w:val="10"/>
        </w:numPr>
      </w:pPr>
      <w:r>
        <w:t xml:space="preserve">How much mortality occurred? What were the significant trends over time? </w:t>
      </w:r>
    </w:p>
    <w:p w14:paraId="63EAB7B8" w14:textId="77777777" w:rsidR="00E00459" w:rsidRDefault="00E00459" w:rsidP="00056E95">
      <w:pPr>
        <w:pStyle w:val="CommentText"/>
        <w:numPr>
          <w:ilvl w:val="0"/>
          <w:numId w:val="10"/>
        </w:numPr>
      </w:pPr>
      <w:r>
        <w:t>Which was more important to aspen persistence over time: the inability to regenerate or mortality? (</w:t>
      </w:r>
      <w:proofErr w:type="gramStart"/>
      <w:r>
        <w:t>or</w:t>
      </w:r>
      <w:proofErr w:type="gramEnd"/>
      <w:r>
        <w:t xml:space="preserve"> what were there relative contributions to aspen </w:t>
      </w:r>
      <w:proofErr w:type="spellStart"/>
      <w:r>
        <w:t>presistence</w:t>
      </w:r>
      <w:proofErr w:type="spellEnd"/>
      <w:r>
        <w:t>?)</w:t>
      </w:r>
    </w:p>
    <w:p w14:paraId="3E96EE94" w14:textId="77777777" w:rsidR="00E00459" w:rsidRDefault="00E00459" w:rsidP="00056E95">
      <w:pPr>
        <w:pStyle w:val="CommentText"/>
        <w:numPr>
          <w:ilvl w:val="0"/>
          <w:numId w:val="10"/>
        </w:numPr>
      </w:pPr>
      <w:r>
        <w:t xml:space="preserve"> Where did aspen persist (i.e., which ecoregions was it found, and specifically, did snowbanks help with persistence?)</w:t>
      </w:r>
    </w:p>
  </w:comment>
  <w:comment w:id="501" w:author="Link, Timothy (tlink@uidaho.edu)" w:date="2017-04-02T22:17:00Z" w:initials="LT(">
    <w:p w14:paraId="3F4B6A59" w14:textId="77777777" w:rsidR="00E00459" w:rsidRDefault="00E00459" w:rsidP="004765D4">
      <w:pPr>
        <w:pStyle w:val="CommentText"/>
      </w:pPr>
      <w:r>
        <w:rPr>
          <w:rStyle w:val="CommentReference"/>
        </w:rPr>
        <w:annotationRef/>
      </w:r>
      <w:r>
        <w:t>Tie back to DS &amp; RS project components</w:t>
      </w:r>
    </w:p>
  </w:comment>
  <w:comment w:id="511" w:author="Shinneman, Douglas" w:date="2017-04-03T15:18:00Z" w:initials="SD">
    <w:p w14:paraId="7CD3C0C0" w14:textId="77777777" w:rsidR="00E00459" w:rsidRDefault="00E00459" w:rsidP="00F13BBC">
      <w:pPr>
        <w:pStyle w:val="CommentText"/>
      </w:pPr>
      <w:r>
        <w:rPr>
          <w:rStyle w:val="CommentReference"/>
        </w:rPr>
        <w:annotationRef/>
      </w:r>
      <w:r>
        <w:t>I moved this sentence here, as it seems like it is an ecological justification for the findings presented above.</w:t>
      </w:r>
      <w:proofErr w:type="gramStart"/>
      <w:r>
        <w:t>,  However</w:t>
      </w:r>
      <w:proofErr w:type="gramEnd"/>
      <w:r>
        <w:t>, examples or citations should probably be given.</w:t>
      </w:r>
    </w:p>
  </w:comment>
  <w:comment w:id="523" w:author="Alec Kretchun" w:date="2017-04-05T11:38:00Z" w:initials="AK">
    <w:p w14:paraId="0D0EA1FC" w14:textId="51BAA62D" w:rsidR="00E00459" w:rsidRDefault="00E00459">
      <w:pPr>
        <w:pStyle w:val="CommentText"/>
      </w:pPr>
      <w:r>
        <w:rPr>
          <w:rStyle w:val="CommentReference"/>
        </w:rPr>
        <w:annotationRef/>
      </w:r>
      <w:r>
        <w:t xml:space="preserve">This is a best guess of how to address the lack of climate-related fire increases. Change as you see fit. </w:t>
      </w:r>
    </w:p>
  </w:comment>
  <w:comment w:id="540" w:author="Link, Timothy (tlink@uidaho.edu)" w:date="2017-04-01T16:17:00Z" w:initials="LT(">
    <w:p w14:paraId="62967338" w14:textId="77777777" w:rsidR="00E00459" w:rsidRDefault="00E00459" w:rsidP="00F13BBC">
      <w:pPr>
        <w:pStyle w:val="CommentText"/>
      </w:pPr>
      <w:r>
        <w:rPr>
          <w:rStyle w:val="CommentReference"/>
        </w:rPr>
        <w:annotationRef/>
      </w:r>
      <w:r>
        <w:t>Add bits based on the hydro modeling</w:t>
      </w:r>
    </w:p>
  </w:comment>
  <w:comment w:id="541" w:author="Link, Timothy (tlink@uidaho.edu)" w:date="2017-04-02T22:36:00Z" w:initials="LT(">
    <w:p w14:paraId="40CF13B8" w14:textId="77777777" w:rsidR="00E00459" w:rsidRPr="00DF7259" w:rsidRDefault="00E00459" w:rsidP="00F13BBC">
      <w:pPr>
        <w:widowControl w:val="0"/>
        <w:autoSpaceDE w:val="0"/>
        <w:autoSpaceDN w:val="0"/>
        <w:adjustRightInd w:val="0"/>
        <w:spacing w:after="240" w:line="380" w:lineRule="atLeast"/>
        <w:rPr>
          <w:rFonts w:ascii="Times" w:hAnsi="Times" w:cs="Times"/>
          <w:color w:val="000000"/>
        </w:rPr>
      </w:pPr>
      <w:r>
        <w:rPr>
          <w:rStyle w:val="CommentReference"/>
        </w:rPr>
        <w:annotationRef/>
      </w:r>
      <w:r>
        <w:rPr>
          <w:rFonts w:ascii="Calibri" w:hAnsi="Calibri" w:cs="Calibri"/>
          <w:color w:val="000000"/>
          <w:sz w:val="32"/>
          <w:szCs w:val="32"/>
        </w:rPr>
        <w:t xml:space="preserve">In this section, discuss the results of the project and what you found out. Did you encounter any problems during the project? What project tasks were not completed and why? What would you do differently if you did this project again? Also state and describe the recommended next steps. Based on what you’ve learned, what do you think should be studied next? </w:t>
      </w:r>
    </w:p>
  </w:comment>
  <w:comment w:id="567" w:author="Link, Timothy (tlink@uidaho.edu)" w:date="2017-04-01T16:17:00Z" w:initials="LT(">
    <w:p w14:paraId="4B3BB638" w14:textId="77777777" w:rsidR="00E00459" w:rsidRDefault="00E00459" w:rsidP="004765D4">
      <w:pPr>
        <w:pStyle w:val="CommentText"/>
      </w:pPr>
      <w:r>
        <w:rPr>
          <w:rStyle w:val="CommentReference"/>
        </w:rPr>
        <w:annotationRef/>
      </w:r>
      <w:r>
        <w:t>Add bits based on the hydro modeling</w:t>
      </w:r>
    </w:p>
  </w:comment>
  <w:comment w:id="568" w:author="Link, Timothy (tlink@uidaho.edu)" w:date="2017-04-02T22:36:00Z" w:initials="LT(">
    <w:p w14:paraId="4CCA4CAC" w14:textId="77777777" w:rsidR="00E00459" w:rsidRPr="00DF7259" w:rsidRDefault="00E00459" w:rsidP="004765D4">
      <w:pPr>
        <w:widowControl w:val="0"/>
        <w:autoSpaceDE w:val="0"/>
        <w:autoSpaceDN w:val="0"/>
        <w:adjustRightInd w:val="0"/>
        <w:spacing w:after="240" w:line="380" w:lineRule="atLeast"/>
        <w:rPr>
          <w:rFonts w:ascii="Times" w:hAnsi="Times" w:cs="Times"/>
          <w:color w:val="000000"/>
        </w:rPr>
      </w:pPr>
      <w:r>
        <w:rPr>
          <w:rStyle w:val="CommentReference"/>
        </w:rPr>
        <w:annotationRef/>
      </w:r>
      <w:r>
        <w:rPr>
          <w:rFonts w:ascii="Calibri" w:hAnsi="Calibri" w:cs="Calibri"/>
          <w:color w:val="000000"/>
          <w:sz w:val="32"/>
          <w:szCs w:val="32"/>
        </w:rPr>
        <w:t xml:space="preserve">In this section, discuss the results of the project and what you found out. Did you encounter any problems during the project? What project tasks were not completed and why? What would you do differently if you did this project again? Also state and describe the recommended next steps. Based on what you’ve learned, what do you think should be studied next? </w:t>
      </w:r>
    </w:p>
  </w:comment>
  <w:comment w:id="582" w:author="Link, Timothy (tlink@uidaho.edu)" w:date="2017-04-02T17:04:00Z" w:initials="LT(">
    <w:p w14:paraId="07EC4385" w14:textId="77777777" w:rsidR="00E00459" w:rsidRDefault="00E00459" w:rsidP="004765D4">
      <w:pPr>
        <w:pStyle w:val="CommentText"/>
      </w:pPr>
      <w:r>
        <w:rPr>
          <w:rStyle w:val="CommentReference"/>
        </w:rPr>
        <w:annotationRef/>
      </w:r>
      <w:r>
        <w:t>Also need to list managers engaged from workshop.</w:t>
      </w:r>
    </w:p>
    <w:p w14:paraId="0DE7016A" w14:textId="77777777" w:rsidR="00E00459" w:rsidRDefault="00E00459" w:rsidP="004765D4">
      <w:pPr>
        <w:pStyle w:val="CommentText"/>
        <w:numPr>
          <w:ilvl w:val="0"/>
          <w:numId w:val="9"/>
        </w:numPr>
        <w:spacing w:after="0"/>
      </w:pPr>
      <w:r>
        <w:t xml:space="preserve">Note how specific </w:t>
      </w:r>
      <w:r w:rsidRPr="00EF345A">
        <w:t>management</w:t>
      </w:r>
      <w:r>
        <w:t xml:space="preserve"> decision will be </w:t>
      </w:r>
      <w:proofErr w:type="gramStart"/>
      <w:r>
        <w:t>made/improved</w:t>
      </w:r>
      <w:proofErr w:type="gramEnd"/>
      <w:r>
        <w:t>.</w:t>
      </w:r>
    </w:p>
    <w:p w14:paraId="722DE68B" w14:textId="77777777" w:rsidR="00E00459" w:rsidRDefault="00E00459" w:rsidP="004765D4">
      <w:pPr>
        <w:pStyle w:val="CommentText"/>
      </w:pPr>
    </w:p>
    <w:p w14:paraId="65F254AF" w14:textId="77777777" w:rsidR="00E00459" w:rsidRPr="00D23C51" w:rsidRDefault="00E00459" w:rsidP="004765D4">
      <w:pPr>
        <w:widowControl w:val="0"/>
        <w:autoSpaceDE w:val="0"/>
        <w:autoSpaceDN w:val="0"/>
        <w:adjustRightInd w:val="0"/>
        <w:spacing w:after="240" w:line="380" w:lineRule="atLeast"/>
        <w:rPr>
          <w:rFonts w:ascii="Times" w:hAnsi="Times" w:cs="Times"/>
          <w:color w:val="000000"/>
        </w:rPr>
      </w:pPr>
      <w:r>
        <w:rPr>
          <w:rFonts w:ascii="Calibri" w:hAnsi="Calibri" w:cs="Calibri"/>
          <w:color w:val="000000"/>
          <w:sz w:val="32"/>
          <w:szCs w:val="32"/>
        </w:rPr>
        <w:t xml:space="preserve">Describe how you expect your study findings to be used in the management of natural or cultural resources. What managers, administrators, and decision makers did you work with during the project? Please include names, agencies, and their roles in the study (e.g., advisor, aided with project design, contributed data, tested a decision support tool). What decision support tools were developed through your study? To the best of your knowledge, what specific resource management decisions will be made or improved upon because of the results and/or products of this research? </w:t>
      </w:r>
    </w:p>
  </w:comment>
  <w:comment w:id="1270" w:author="Link, Timothy (tlink@uidaho.edu)" w:date="2017-04-02T22:47:00Z" w:initials="LT(">
    <w:p w14:paraId="1CA7B6E3" w14:textId="77777777" w:rsidR="00E00459" w:rsidRDefault="00E00459" w:rsidP="004765D4">
      <w:pPr>
        <w:pStyle w:val="CommentText"/>
      </w:pPr>
      <w:r>
        <w:rPr>
          <w:rStyle w:val="CommentReference"/>
        </w:rPr>
        <w:annotationRef/>
      </w:r>
      <w:r>
        <w:t xml:space="preserve">Refine based on report guidance </w:t>
      </w:r>
      <w:r w:rsidRPr="00B272E6">
        <w:t>document</w:t>
      </w:r>
    </w:p>
  </w:comment>
  <w:comment w:id="1283" w:author="Link, Timothy (tlink@uidaho.edu)" w:date="2017-04-03T14:54:00Z" w:initials="LT(">
    <w:p w14:paraId="691FD8DC" w14:textId="77777777" w:rsidR="00E00459" w:rsidRDefault="00E00459">
      <w:pPr>
        <w:pStyle w:val="CommentText"/>
      </w:pPr>
      <w:r>
        <w:rPr>
          <w:rStyle w:val="CommentReference"/>
        </w:rPr>
        <w:annotationRef/>
      </w:r>
      <w:r>
        <w:t>Figure can be improved for final report…add RCEW outline to a) and specific study sites to 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36D490" w15:done="0"/>
  <w15:commentEx w15:paraId="4F6E79E3" w15:paraIdParent="5336D490" w15:done="0"/>
  <w15:commentEx w15:paraId="6F8172B1" w15:done="0"/>
  <w15:commentEx w15:paraId="43EDE20C" w15:paraIdParent="6F8172B1" w15:done="0"/>
  <w15:commentEx w15:paraId="174DE443" w15:done="0"/>
  <w15:commentEx w15:paraId="51FFB773" w15:done="0"/>
  <w15:commentEx w15:paraId="4C68F428" w15:done="0"/>
  <w15:commentEx w15:paraId="4C28333A" w15:paraIdParent="4C68F428" w15:done="0"/>
  <w15:commentEx w15:paraId="2A34E8E5" w15:done="0"/>
  <w15:commentEx w15:paraId="3B2DC7F2" w15:done="0"/>
  <w15:commentEx w15:paraId="47A82B99" w15:done="0"/>
  <w15:commentEx w15:paraId="0E42387A" w15:done="0"/>
  <w15:commentEx w15:paraId="2D90F41A" w15:paraIdParent="0E42387A" w15:done="0"/>
  <w15:commentEx w15:paraId="2C88B46A" w15:done="0"/>
  <w15:commentEx w15:paraId="137E16FC" w15:done="0"/>
  <w15:commentEx w15:paraId="6FD0F409" w15:done="0"/>
  <w15:commentEx w15:paraId="3E2EEBB7" w15:done="0"/>
  <w15:commentEx w15:paraId="62FB59BD" w15:paraIdParent="3E2EEBB7" w15:done="0"/>
  <w15:commentEx w15:paraId="1151DB53" w15:done="0"/>
  <w15:commentEx w15:paraId="1F816F3A" w15:done="0"/>
  <w15:commentEx w15:paraId="03E4D078" w15:done="0"/>
  <w15:commentEx w15:paraId="7F1C37F7" w15:done="0"/>
  <w15:commentEx w15:paraId="3E96EE94" w15:done="0"/>
  <w15:commentEx w15:paraId="3F4B6A59" w15:done="0"/>
  <w15:commentEx w15:paraId="7CD3C0C0" w15:done="0"/>
  <w15:commentEx w15:paraId="0D0EA1FC" w15:done="0"/>
  <w15:commentEx w15:paraId="62967338" w15:done="0"/>
  <w15:commentEx w15:paraId="40CF13B8" w15:done="0"/>
  <w15:commentEx w15:paraId="4B3BB638" w15:done="0"/>
  <w15:commentEx w15:paraId="4CCA4CAC" w15:done="0"/>
  <w15:commentEx w15:paraId="65F254AF" w15:done="0"/>
  <w15:commentEx w15:paraId="1CA7B6E3" w15:done="0"/>
  <w15:commentEx w15:paraId="691FD8D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921C43" w14:textId="77777777" w:rsidR="00085AA0" w:rsidRDefault="00085AA0" w:rsidP="000D3F03">
      <w:pPr>
        <w:spacing w:after="0" w:line="240" w:lineRule="auto"/>
      </w:pPr>
      <w:r>
        <w:separator/>
      </w:r>
    </w:p>
  </w:endnote>
  <w:endnote w:type="continuationSeparator" w:id="0">
    <w:p w14:paraId="6F082D3C" w14:textId="77777777" w:rsidR="00085AA0" w:rsidRDefault="00085AA0" w:rsidP="000D3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ヒラギノ角ゴ Pro W3">
    <w:charset w:val="4E"/>
    <w:family w:val="auto"/>
    <w:pitch w:val="variable"/>
    <w:sig w:usb0="E00002FF" w:usb1="7AC7FFFF" w:usb2="00000012" w:usb3="00000000" w:csb0="0002000D"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dvP7627">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A7D28F" w14:textId="77777777" w:rsidR="00085AA0" w:rsidRDefault="00085AA0" w:rsidP="000D3F03">
      <w:pPr>
        <w:spacing w:after="0" w:line="240" w:lineRule="auto"/>
      </w:pPr>
      <w:r>
        <w:separator/>
      </w:r>
    </w:p>
  </w:footnote>
  <w:footnote w:type="continuationSeparator" w:id="0">
    <w:p w14:paraId="728066E6" w14:textId="77777777" w:rsidR="00085AA0" w:rsidRDefault="00085AA0" w:rsidP="000D3F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CE599C" w14:textId="77777777" w:rsidR="00E00459" w:rsidRDefault="00E00459" w:rsidP="008C4028">
    <w:pPr>
      <w:pStyle w:val="Header"/>
      <w:framePr w:wrap="none" w:vAnchor="text" w:hAnchor="margin" w:xAlign="right" w:y="1"/>
      <w:rPr>
        <w:ins w:id="1303" w:author="Link, Timothy (tlink@uidaho.edu)" w:date="2017-04-03T14:35:00Z"/>
        <w:rStyle w:val="PageNumber"/>
      </w:rPr>
    </w:pPr>
    <w:ins w:id="1304" w:author="Link, Timothy (tlink@uidaho.edu)" w:date="2017-04-03T14:35:00Z">
      <w:r>
        <w:rPr>
          <w:rStyle w:val="PageNumber"/>
        </w:rPr>
        <w:fldChar w:fldCharType="begin"/>
      </w:r>
      <w:r>
        <w:rPr>
          <w:rStyle w:val="PageNumber"/>
        </w:rPr>
        <w:instrText xml:space="preserve">PAGE  </w:instrText>
      </w:r>
      <w:r>
        <w:rPr>
          <w:rStyle w:val="PageNumber"/>
        </w:rPr>
        <w:fldChar w:fldCharType="end"/>
      </w:r>
    </w:ins>
  </w:p>
  <w:p w14:paraId="0D508D31" w14:textId="77777777" w:rsidR="00E00459" w:rsidRDefault="00E00459">
    <w:pPr>
      <w:pStyle w:val="Header"/>
      <w:ind w:right="360"/>
      <w:pPrChange w:id="1305" w:author="Link, Timothy (tlink@uidaho.edu)" w:date="2017-04-03T14:35:00Z">
        <w:pPr>
          <w:pStyle w:val="Header"/>
        </w:pPr>
      </w:pPrChang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3F1F1F" w14:textId="0EB1076B" w:rsidR="00E00459" w:rsidRDefault="00E00459" w:rsidP="008C4028">
    <w:pPr>
      <w:pStyle w:val="Header"/>
      <w:framePr w:wrap="none" w:vAnchor="text" w:hAnchor="margin" w:xAlign="right" w:y="1"/>
      <w:rPr>
        <w:ins w:id="1306" w:author="Link, Timothy (tlink@uidaho.edu)" w:date="2017-04-03T14:35:00Z"/>
        <w:rStyle w:val="PageNumber"/>
      </w:rPr>
    </w:pPr>
    <w:ins w:id="1307" w:author="Link, Timothy (tlink@uidaho.edu)" w:date="2017-04-03T14:35:00Z">
      <w:r>
        <w:rPr>
          <w:rStyle w:val="PageNumber"/>
        </w:rPr>
        <w:fldChar w:fldCharType="begin"/>
      </w:r>
      <w:r>
        <w:rPr>
          <w:rStyle w:val="PageNumber"/>
        </w:rPr>
        <w:instrText xml:space="preserve">PAGE  </w:instrText>
      </w:r>
    </w:ins>
    <w:r>
      <w:rPr>
        <w:rStyle w:val="PageNumber"/>
      </w:rPr>
      <w:fldChar w:fldCharType="separate"/>
    </w:r>
    <w:r w:rsidR="002D470C">
      <w:rPr>
        <w:rStyle w:val="PageNumber"/>
        <w:noProof/>
      </w:rPr>
      <w:t>52</w:t>
    </w:r>
    <w:ins w:id="1308" w:author="Link, Timothy (tlink@uidaho.edu)" w:date="2017-04-03T14:35:00Z">
      <w:r>
        <w:rPr>
          <w:rStyle w:val="PageNumber"/>
        </w:rPr>
        <w:fldChar w:fldCharType="end"/>
      </w:r>
    </w:ins>
  </w:p>
  <w:p w14:paraId="0F99AAE0" w14:textId="77777777" w:rsidR="00E00459" w:rsidRDefault="00E00459">
    <w:pPr>
      <w:pStyle w:val="Header"/>
      <w:ind w:right="360"/>
      <w:pPrChange w:id="1309" w:author="Link, Timothy (tlink@uidaho.edu)" w:date="2017-04-03T14:35:00Z">
        <w:pPr>
          <w:pStyle w:val="Header"/>
        </w:pPr>
      </w:pPrChang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E47FD"/>
    <w:multiLevelType w:val="hybridMultilevel"/>
    <w:tmpl w:val="1D082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3B2A66"/>
    <w:multiLevelType w:val="hybridMultilevel"/>
    <w:tmpl w:val="9244BE38"/>
    <w:lvl w:ilvl="0" w:tplc="FEF6D7A6">
      <w:start w:val="8"/>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A20F27"/>
    <w:multiLevelType w:val="hybridMultilevel"/>
    <w:tmpl w:val="73527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6A0C92"/>
    <w:multiLevelType w:val="hybridMultilevel"/>
    <w:tmpl w:val="B2C25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9A545B"/>
    <w:multiLevelType w:val="hybridMultilevel"/>
    <w:tmpl w:val="502E4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3CC4423"/>
    <w:multiLevelType w:val="hybridMultilevel"/>
    <w:tmpl w:val="B2866A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2C66FC3"/>
    <w:multiLevelType w:val="hybridMultilevel"/>
    <w:tmpl w:val="D1A07210"/>
    <w:lvl w:ilvl="0" w:tplc="A8AC556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575057"/>
    <w:multiLevelType w:val="hybridMultilevel"/>
    <w:tmpl w:val="8BE694EA"/>
    <w:lvl w:ilvl="0" w:tplc="50FAFDF0">
      <w:start w:val="6"/>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7D42BC"/>
    <w:multiLevelType w:val="hybridMultilevel"/>
    <w:tmpl w:val="F1C4B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4C167DE"/>
    <w:multiLevelType w:val="hybridMultilevel"/>
    <w:tmpl w:val="6E2C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9"/>
  </w:num>
  <w:num w:numId="5">
    <w:abstractNumId w:val="0"/>
  </w:num>
  <w:num w:numId="6">
    <w:abstractNumId w:val="8"/>
  </w:num>
  <w:num w:numId="7">
    <w:abstractNumId w:val="7"/>
  </w:num>
  <w:num w:numId="8">
    <w:abstractNumId w:val="1"/>
  </w:num>
  <w:num w:numId="9">
    <w:abstractNumId w:val="6"/>
  </w:num>
  <w:num w:numId="10">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nk, Timothy (tlink@uidaho.edu)">
    <w15:presenceInfo w15:providerId="None" w15:userId="Link, Timothy (tlink@uidaho.edu)"/>
  </w15:person>
  <w15:person w15:author="Shinneman, Douglas">
    <w15:presenceInfo w15:providerId="AD" w15:userId="S-1-5-21-3697291689-1161744426-439199626-127614"/>
  </w15:person>
  <w15:person w15:author="Robert Scheller">
    <w15:presenceInfo w15:providerId="Windows Live" w15:userId="32a7ea5af5aed433"/>
  </w15:person>
  <w15:person w15:author="Alec Kretchun">
    <w15:presenceInfo w15:providerId="AD" w15:userId="S-1-5-21-1708537768-823518204-1801674531-2018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43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0666"/>
    <w:rsid w:val="00022031"/>
    <w:rsid w:val="000274E7"/>
    <w:rsid w:val="00034381"/>
    <w:rsid w:val="00042C53"/>
    <w:rsid w:val="00043736"/>
    <w:rsid w:val="000443B7"/>
    <w:rsid w:val="000554FA"/>
    <w:rsid w:val="00056988"/>
    <w:rsid w:val="00056E95"/>
    <w:rsid w:val="00062A28"/>
    <w:rsid w:val="00073DB1"/>
    <w:rsid w:val="00080A20"/>
    <w:rsid w:val="00080D8F"/>
    <w:rsid w:val="00082061"/>
    <w:rsid w:val="00085AA0"/>
    <w:rsid w:val="000A225B"/>
    <w:rsid w:val="000A4747"/>
    <w:rsid w:val="000A7A32"/>
    <w:rsid w:val="000B3265"/>
    <w:rsid w:val="000B34CD"/>
    <w:rsid w:val="000B6226"/>
    <w:rsid w:val="000B6FD7"/>
    <w:rsid w:val="000D0E52"/>
    <w:rsid w:val="000D0E9B"/>
    <w:rsid w:val="000D3F03"/>
    <w:rsid w:val="000F1917"/>
    <w:rsid w:val="000F4278"/>
    <w:rsid w:val="001038C6"/>
    <w:rsid w:val="00110F59"/>
    <w:rsid w:val="00114323"/>
    <w:rsid w:val="00117CB2"/>
    <w:rsid w:val="00135C95"/>
    <w:rsid w:val="00144D0A"/>
    <w:rsid w:val="00160FF2"/>
    <w:rsid w:val="00170D23"/>
    <w:rsid w:val="001873BC"/>
    <w:rsid w:val="001874B8"/>
    <w:rsid w:val="001A0BCB"/>
    <w:rsid w:val="001A2AC9"/>
    <w:rsid w:val="001A3100"/>
    <w:rsid w:val="001A353E"/>
    <w:rsid w:val="001B642E"/>
    <w:rsid w:val="001C4FD9"/>
    <w:rsid w:val="001C5CFB"/>
    <w:rsid w:val="001C664F"/>
    <w:rsid w:val="001D6199"/>
    <w:rsid w:val="001E069E"/>
    <w:rsid w:val="001F034F"/>
    <w:rsid w:val="001F7041"/>
    <w:rsid w:val="00213123"/>
    <w:rsid w:val="0023048E"/>
    <w:rsid w:val="0023370A"/>
    <w:rsid w:val="00240458"/>
    <w:rsid w:val="002415FE"/>
    <w:rsid w:val="00242C7B"/>
    <w:rsid w:val="00244D5A"/>
    <w:rsid w:val="00245F0D"/>
    <w:rsid w:val="00267516"/>
    <w:rsid w:val="00285B51"/>
    <w:rsid w:val="002868A2"/>
    <w:rsid w:val="002920B7"/>
    <w:rsid w:val="00294E8E"/>
    <w:rsid w:val="002B5713"/>
    <w:rsid w:val="002C0B1F"/>
    <w:rsid w:val="002C413D"/>
    <w:rsid w:val="002C6A9D"/>
    <w:rsid w:val="002D470C"/>
    <w:rsid w:val="003170BA"/>
    <w:rsid w:val="003258D2"/>
    <w:rsid w:val="0032746B"/>
    <w:rsid w:val="00347370"/>
    <w:rsid w:val="00351C2A"/>
    <w:rsid w:val="003520E7"/>
    <w:rsid w:val="00355FE8"/>
    <w:rsid w:val="003671C7"/>
    <w:rsid w:val="003712AC"/>
    <w:rsid w:val="00372D57"/>
    <w:rsid w:val="00374022"/>
    <w:rsid w:val="003750F3"/>
    <w:rsid w:val="00386DE3"/>
    <w:rsid w:val="003963CC"/>
    <w:rsid w:val="00396E34"/>
    <w:rsid w:val="003A2A9C"/>
    <w:rsid w:val="003A520A"/>
    <w:rsid w:val="003B46E5"/>
    <w:rsid w:val="003E2CA0"/>
    <w:rsid w:val="004066EB"/>
    <w:rsid w:val="00431016"/>
    <w:rsid w:val="0043281C"/>
    <w:rsid w:val="00435682"/>
    <w:rsid w:val="00443812"/>
    <w:rsid w:val="004467EC"/>
    <w:rsid w:val="00450E1D"/>
    <w:rsid w:val="00460CC8"/>
    <w:rsid w:val="00461F9C"/>
    <w:rsid w:val="004628A9"/>
    <w:rsid w:val="004765D4"/>
    <w:rsid w:val="00480C00"/>
    <w:rsid w:val="004815E5"/>
    <w:rsid w:val="00485AFC"/>
    <w:rsid w:val="004A0064"/>
    <w:rsid w:val="004A5AC5"/>
    <w:rsid w:val="004B5AE8"/>
    <w:rsid w:val="004C6A7E"/>
    <w:rsid w:val="004D5F90"/>
    <w:rsid w:val="004E6A70"/>
    <w:rsid w:val="004F6E39"/>
    <w:rsid w:val="00500073"/>
    <w:rsid w:val="00501B27"/>
    <w:rsid w:val="0051777D"/>
    <w:rsid w:val="00522FBC"/>
    <w:rsid w:val="00523916"/>
    <w:rsid w:val="00536EAC"/>
    <w:rsid w:val="00537426"/>
    <w:rsid w:val="0054402B"/>
    <w:rsid w:val="00552C77"/>
    <w:rsid w:val="00560E29"/>
    <w:rsid w:val="00562D8A"/>
    <w:rsid w:val="005749BE"/>
    <w:rsid w:val="00577A9E"/>
    <w:rsid w:val="005815B5"/>
    <w:rsid w:val="00586D78"/>
    <w:rsid w:val="00590DF7"/>
    <w:rsid w:val="005A263B"/>
    <w:rsid w:val="005B0AA0"/>
    <w:rsid w:val="005B2E1F"/>
    <w:rsid w:val="005B51A6"/>
    <w:rsid w:val="005B6D7D"/>
    <w:rsid w:val="005C458B"/>
    <w:rsid w:val="005C6F6D"/>
    <w:rsid w:val="005C76B2"/>
    <w:rsid w:val="005D51B7"/>
    <w:rsid w:val="005D7E61"/>
    <w:rsid w:val="005E23C2"/>
    <w:rsid w:val="005E7E61"/>
    <w:rsid w:val="005F585F"/>
    <w:rsid w:val="006064E4"/>
    <w:rsid w:val="006111F3"/>
    <w:rsid w:val="00622A2F"/>
    <w:rsid w:val="00624D03"/>
    <w:rsid w:val="00632245"/>
    <w:rsid w:val="00634924"/>
    <w:rsid w:val="006521C6"/>
    <w:rsid w:val="00652843"/>
    <w:rsid w:val="0066060B"/>
    <w:rsid w:val="00663953"/>
    <w:rsid w:val="00670087"/>
    <w:rsid w:val="00672476"/>
    <w:rsid w:val="006755CD"/>
    <w:rsid w:val="006817D8"/>
    <w:rsid w:val="00681C16"/>
    <w:rsid w:val="00694B40"/>
    <w:rsid w:val="006A2B99"/>
    <w:rsid w:val="006A2E75"/>
    <w:rsid w:val="006B2B96"/>
    <w:rsid w:val="006B46A1"/>
    <w:rsid w:val="006B7B62"/>
    <w:rsid w:val="006C662F"/>
    <w:rsid w:val="006E4897"/>
    <w:rsid w:val="006E7D62"/>
    <w:rsid w:val="00704E4C"/>
    <w:rsid w:val="007111E2"/>
    <w:rsid w:val="00712845"/>
    <w:rsid w:val="00712F6A"/>
    <w:rsid w:val="00720929"/>
    <w:rsid w:val="007273D2"/>
    <w:rsid w:val="007330FA"/>
    <w:rsid w:val="00733588"/>
    <w:rsid w:val="00734434"/>
    <w:rsid w:val="007377D2"/>
    <w:rsid w:val="00742560"/>
    <w:rsid w:val="007465C7"/>
    <w:rsid w:val="00751F76"/>
    <w:rsid w:val="00752645"/>
    <w:rsid w:val="007534CA"/>
    <w:rsid w:val="0075464D"/>
    <w:rsid w:val="00754ED5"/>
    <w:rsid w:val="00773856"/>
    <w:rsid w:val="00781E3B"/>
    <w:rsid w:val="0078749C"/>
    <w:rsid w:val="00796013"/>
    <w:rsid w:val="007A209A"/>
    <w:rsid w:val="007B1777"/>
    <w:rsid w:val="007B7045"/>
    <w:rsid w:val="007B7665"/>
    <w:rsid w:val="007C7C12"/>
    <w:rsid w:val="00807915"/>
    <w:rsid w:val="0083246E"/>
    <w:rsid w:val="00836ACA"/>
    <w:rsid w:val="008448A5"/>
    <w:rsid w:val="00851BDD"/>
    <w:rsid w:val="0085610C"/>
    <w:rsid w:val="008611FD"/>
    <w:rsid w:val="00862C43"/>
    <w:rsid w:val="00863B0E"/>
    <w:rsid w:val="0086463D"/>
    <w:rsid w:val="00864ECB"/>
    <w:rsid w:val="008736E5"/>
    <w:rsid w:val="0087500F"/>
    <w:rsid w:val="0087713B"/>
    <w:rsid w:val="00887DF4"/>
    <w:rsid w:val="00890596"/>
    <w:rsid w:val="008972CB"/>
    <w:rsid w:val="008A0510"/>
    <w:rsid w:val="008A72E1"/>
    <w:rsid w:val="008B786C"/>
    <w:rsid w:val="008C1E0A"/>
    <w:rsid w:val="008C4028"/>
    <w:rsid w:val="008C759E"/>
    <w:rsid w:val="008E1BF0"/>
    <w:rsid w:val="008E5305"/>
    <w:rsid w:val="008E5A36"/>
    <w:rsid w:val="008E712C"/>
    <w:rsid w:val="008F6C66"/>
    <w:rsid w:val="008F6E55"/>
    <w:rsid w:val="00900DA0"/>
    <w:rsid w:val="00904018"/>
    <w:rsid w:val="00906661"/>
    <w:rsid w:val="009076A1"/>
    <w:rsid w:val="00923DA4"/>
    <w:rsid w:val="00924D32"/>
    <w:rsid w:val="009257A5"/>
    <w:rsid w:val="00930881"/>
    <w:rsid w:val="00930A33"/>
    <w:rsid w:val="0093134F"/>
    <w:rsid w:val="0093162A"/>
    <w:rsid w:val="0094202E"/>
    <w:rsid w:val="00951919"/>
    <w:rsid w:val="00952ACC"/>
    <w:rsid w:val="0096345A"/>
    <w:rsid w:val="00976F0E"/>
    <w:rsid w:val="00977FC9"/>
    <w:rsid w:val="009802C4"/>
    <w:rsid w:val="009837A8"/>
    <w:rsid w:val="00984099"/>
    <w:rsid w:val="00991CB6"/>
    <w:rsid w:val="00992318"/>
    <w:rsid w:val="009969CF"/>
    <w:rsid w:val="009A617D"/>
    <w:rsid w:val="009C2B3F"/>
    <w:rsid w:val="009C32FD"/>
    <w:rsid w:val="009C4ADD"/>
    <w:rsid w:val="009C4D5A"/>
    <w:rsid w:val="009C5226"/>
    <w:rsid w:val="009C62F5"/>
    <w:rsid w:val="009C7E6C"/>
    <w:rsid w:val="009D0E70"/>
    <w:rsid w:val="009D2743"/>
    <w:rsid w:val="009E07E5"/>
    <w:rsid w:val="009E1FA9"/>
    <w:rsid w:val="009E35C6"/>
    <w:rsid w:val="009E3EB4"/>
    <w:rsid w:val="009F5812"/>
    <w:rsid w:val="00A05E1E"/>
    <w:rsid w:val="00A1495B"/>
    <w:rsid w:val="00A21DDE"/>
    <w:rsid w:val="00A21EEA"/>
    <w:rsid w:val="00A262D1"/>
    <w:rsid w:val="00A26A6C"/>
    <w:rsid w:val="00A34A5F"/>
    <w:rsid w:val="00A4092B"/>
    <w:rsid w:val="00A420F2"/>
    <w:rsid w:val="00A44D85"/>
    <w:rsid w:val="00A60A22"/>
    <w:rsid w:val="00A8468D"/>
    <w:rsid w:val="00A847BB"/>
    <w:rsid w:val="00A862D5"/>
    <w:rsid w:val="00A939B1"/>
    <w:rsid w:val="00AA22DC"/>
    <w:rsid w:val="00AA5AD4"/>
    <w:rsid w:val="00AA6483"/>
    <w:rsid w:val="00AB1B10"/>
    <w:rsid w:val="00AB6990"/>
    <w:rsid w:val="00AD0CB3"/>
    <w:rsid w:val="00AD2152"/>
    <w:rsid w:val="00AD694B"/>
    <w:rsid w:val="00AE544C"/>
    <w:rsid w:val="00AF54D2"/>
    <w:rsid w:val="00B023DA"/>
    <w:rsid w:val="00B066A6"/>
    <w:rsid w:val="00B07E62"/>
    <w:rsid w:val="00B140B5"/>
    <w:rsid w:val="00B14AAD"/>
    <w:rsid w:val="00B20931"/>
    <w:rsid w:val="00B22587"/>
    <w:rsid w:val="00B30499"/>
    <w:rsid w:val="00B30CF5"/>
    <w:rsid w:val="00B34F6B"/>
    <w:rsid w:val="00B36162"/>
    <w:rsid w:val="00B362FB"/>
    <w:rsid w:val="00B4048F"/>
    <w:rsid w:val="00B43394"/>
    <w:rsid w:val="00B4721A"/>
    <w:rsid w:val="00B50053"/>
    <w:rsid w:val="00B5198E"/>
    <w:rsid w:val="00B62199"/>
    <w:rsid w:val="00B70A2C"/>
    <w:rsid w:val="00B83C82"/>
    <w:rsid w:val="00B848AA"/>
    <w:rsid w:val="00B85AF9"/>
    <w:rsid w:val="00B871DA"/>
    <w:rsid w:val="00B963A7"/>
    <w:rsid w:val="00BC42A5"/>
    <w:rsid w:val="00BD0189"/>
    <w:rsid w:val="00BD308B"/>
    <w:rsid w:val="00BD4102"/>
    <w:rsid w:val="00BD47E8"/>
    <w:rsid w:val="00BD7CF4"/>
    <w:rsid w:val="00BE624B"/>
    <w:rsid w:val="00BF3DCB"/>
    <w:rsid w:val="00C00C6B"/>
    <w:rsid w:val="00C027AB"/>
    <w:rsid w:val="00C03074"/>
    <w:rsid w:val="00C07258"/>
    <w:rsid w:val="00C14011"/>
    <w:rsid w:val="00C14253"/>
    <w:rsid w:val="00C240A7"/>
    <w:rsid w:val="00C27338"/>
    <w:rsid w:val="00C50666"/>
    <w:rsid w:val="00C5543D"/>
    <w:rsid w:val="00C5604C"/>
    <w:rsid w:val="00C574A0"/>
    <w:rsid w:val="00C6184D"/>
    <w:rsid w:val="00C71F5E"/>
    <w:rsid w:val="00C748AC"/>
    <w:rsid w:val="00C8211C"/>
    <w:rsid w:val="00C963CB"/>
    <w:rsid w:val="00CC5D0C"/>
    <w:rsid w:val="00CC62D5"/>
    <w:rsid w:val="00CD0C35"/>
    <w:rsid w:val="00CD145D"/>
    <w:rsid w:val="00CD2759"/>
    <w:rsid w:val="00CE68D9"/>
    <w:rsid w:val="00CE7C37"/>
    <w:rsid w:val="00CF04FF"/>
    <w:rsid w:val="00CF1217"/>
    <w:rsid w:val="00CF4B9F"/>
    <w:rsid w:val="00CF5AA0"/>
    <w:rsid w:val="00D0190C"/>
    <w:rsid w:val="00D121D0"/>
    <w:rsid w:val="00D4668D"/>
    <w:rsid w:val="00D56EC7"/>
    <w:rsid w:val="00D61773"/>
    <w:rsid w:val="00D6444F"/>
    <w:rsid w:val="00D65751"/>
    <w:rsid w:val="00D70216"/>
    <w:rsid w:val="00D72A74"/>
    <w:rsid w:val="00D76A0B"/>
    <w:rsid w:val="00D85473"/>
    <w:rsid w:val="00D87E61"/>
    <w:rsid w:val="00DA5F36"/>
    <w:rsid w:val="00DA670B"/>
    <w:rsid w:val="00DB11CB"/>
    <w:rsid w:val="00DC030F"/>
    <w:rsid w:val="00DC05C7"/>
    <w:rsid w:val="00DC41C0"/>
    <w:rsid w:val="00DD3CF4"/>
    <w:rsid w:val="00DD5330"/>
    <w:rsid w:val="00DE1119"/>
    <w:rsid w:val="00DE29C0"/>
    <w:rsid w:val="00DE58D4"/>
    <w:rsid w:val="00DF1AFE"/>
    <w:rsid w:val="00DF20D7"/>
    <w:rsid w:val="00DF27AD"/>
    <w:rsid w:val="00DF31E2"/>
    <w:rsid w:val="00DF502A"/>
    <w:rsid w:val="00E00459"/>
    <w:rsid w:val="00E05249"/>
    <w:rsid w:val="00E05D92"/>
    <w:rsid w:val="00E06744"/>
    <w:rsid w:val="00E10AE0"/>
    <w:rsid w:val="00E1113F"/>
    <w:rsid w:val="00E178E0"/>
    <w:rsid w:val="00E36BBD"/>
    <w:rsid w:val="00E4160D"/>
    <w:rsid w:val="00E42FA1"/>
    <w:rsid w:val="00E43442"/>
    <w:rsid w:val="00E438F6"/>
    <w:rsid w:val="00E93A29"/>
    <w:rsid w:val="00E94849"/>
    <w:rsid w:val="00E96ACD"/>
    <w:rsid w:val="00EA0346"/>
    <w:rsid w:val="00EA5327"/>
    <w:rsid w:val="00EA563A"/>
    <w:rsid w:val="00EA5B15"/>
    <w:rsid w:val="00EA66B0"/>
    <w:rsid w:val="00EA7B1E"/>
    <w:rsid w:val="00EB6069"/>
    <w:rsid w:val="00EC7877"/>
    <w:rsid w:val="00ED4EA5"/>
    <w:rsid w:val="00EF5D7E"/>
    <w:rsid w:val="00F02872"/>
    <w:rsid w:val="00F1291E"/>
    <w:rsid w:val="00F13BBC"/>
    <w:rsid w:val="00F25863"/>
    <w:rsid w:val="00F27066"/>
    <w:rsid w:val="00F3662C"/>
    <w:rsid w:val="00F36BE1"/>
    <w:rsid w:val="00F53215"/>
    <w:rsid w:val="00F652AB"/>
    <w:rsid w:val="00F72C2F"/>
    <w:rsid w:val="00F84D5D"/>
    <w:rsid w:val="00F94BAF"/>
    <w:rsid w:val="00FA6257"/>
    <w:rsid w:val="00FB0D41"/>
    <w:rsid w:val="00FC1BC0"/>
    <w:rsid w:val="00FC4444"/>
    <w:rsid w:val="00FC7022"/>
    <w:rsid w:val="00FD1CC8"/>
    <w:rsid w:val="00FD388F"/>
    <w:rsid w:val="00FE0567"/>
    <w:rsid w:val="00FE11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10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0666"/>
    <w:pPr>
      <w:spacing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666"/>
    <w:pPr>
      <w:ind w:left="720"/>
      <w:contextualSpacing/>
    </w:pPr>
  </w:style>
  <w:style w:type="character" w:styleId="CommentReference">
    <w:name w:val="annotation reference"/>
    <w:basedOn w:val="DefaultParagraphFont"/>
    <w:uiPriority w:val="99"/>
    <w:semiHidden/>
    <w:unhideWhenUsed/>
    <w:rsid w:val="00C50666"/>
    <w:rPr>
      <w:sz w:val="16"/>
      <w:szCs w:val="16"/>
    </w:rPr>
  </w:style>
  <w:style w:type="paragraph" w:styleId="CommentText">
    <w:name w:val="annotation text"/>
    <w:basedOn w:val="Normal"/>
    <w:link w:val="CommentTextChar"/>
    <w:uiPriority w:val="99"/>
    <w:semiHidden/>
    <w:unhideWhenUsed/>
    <w:rsid w:val="00C50666"/>
    <w:pPr>
      <w:spacing w:line="240" w:lineRule="auto"/>
    </w:pPr>
    <w:rPr>
      <w:sz w:val="20"/>
      <w:szCs w:val="20"/>
    </w:rPr>
  </w:style>
  <w:style w:type="character" w:customStyle="1" w:styleId="CommentTextChar">
    <w:name w:val="Comment Text Char"/>
    <w:basedOn w:val="DefaultParagraphFont"/>
    <w:link w:val="CommentText"/>
    <w:uiPriority w:val="99"/>
    <w:semiHidden/>
    <w:rsid w:val="00C50666"/>
    <w:rPr>
      <w:sz w:val="20"/>
      <w:szCs w:val="20"/>
    </w:rPr>
  </w:style>
  <w:style w:type="paragraph" w:styleId="BalloonText">
    <w:name w:val="Balloon Text"/>
    <w:basedOn w:val="Normal"/>
    <w:link w:val="BalloonTextChar"/>
    <w:uiPriority w:val="99"/>
    <w:semiHidden/>
    <w:unhideWhenUsed/>
    <w:rsid w:val="00C506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66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50666"/>
    <w:rPr>
      <w:b/>
      <w:bCs/>
    </w:rPr>
  </w:style>
  <w:style w:type="character" w:customStyle="1" w:styleId="CommentSubjectChar">
    <w:name w:val="Comment Subject Char"/>
    <w:basedOn w:val="CommentTextChar"/>
    <w:link w:val="CommentSubject"/>
    <w:uiPriority w:val="99"/>
    <w:semiHidden/>
    <w:rsid w:val="00C50666"/>
    <w:rPr>
      <w:b/>
      <w:bCs/>
      <w:sz w:val="20"/>
      <w:szCs w:val="20"/>
    </w:rPr>
  </w:style>
  <w:style w:type="character" w:styleId="Hyperlink">
    <w:name w:val="Hyperlink"/>
    <w:basedOn w:val="DefaultParagraphFont"/>
    <w:uiPriority w:val="99"/>
    <w:unhideWhenUsed/>
    <w:rsid w:val="007C7C12"/>
    <w:rPr>
      <w:color w:val="0000FF"/>
      <w:u w:val="single"/>
    </w:rPr>
  </w:style>
  <w:style w:type="paragraph" w:styleId="HTMLPreformatted">
    <w:name w:val="HTML Preformatted"/>
    <w:basedOn w:val="Normal"/>
    <w:link w:val="HTMLPreformattedChar"/>
    <w:uiPriority w:val="99"/>
    <w:semiHidden/>
    <w:unhideWhenUsed/>
    <w:rsid w:val="006B46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B46A1"/>
    <w:rPr>
      <w:rFonts w:ascii="Courier New" w:eastAsia="Times New Roman" w:hAnsi="Courier New" w:cs="Courier New"/>
      <w:sz w:val="20"/>
      <w:szCs w:val="20"/>
    </w:rPr>
  </w:style>
  <w:style w:type="paragraph" w:customStyle="1" w:styleId="ColorfulShading-Accent31">
    <w:name w:val="Colorful Shading - Accent 31"/>
    <w:basedOn w:val="Normal"/>
    <w:uiPriority w:val="34"/>
    <w:qFormat/>
    <w:rsid w:val="0096345A"/>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D87E61"/>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056E95"/>
  </w:style>
  <w:style w:type="paragraph" w:styleId="Revision">
    <w:name w:val="Revision"/>
    <w:hidden/>
    <w:uiPriority w:val="99"/>
    <w:semiHidden/>
    <w:rsid w:val="008B786C"/>
    <w:pPr>
      <w:spacing w:after="0"/>
    </w:pPr>
  </w:style>
  <w:style w:type="paragraph" w:styleId="Header">
    <w:name w:val="header"/>
    <w:basedOn w:val="Normal"/>
    <w:link w:val="HeaderChar"/>
    <w:uiPriority w:val="99"/>
    <w:unhideWhenUsed/>
    <w:rsid w:val="000D3F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F03"/>
  </w:style>
  <w:style w:type="character" w:styleId="PageNumber">
    <w:name w:val="page number"/>
    <w:basedOn w:val="DefaultParagraphFont"/>
    <w:uiPriority w:val="99"/>
    <w:semiHidden/>
    <w:unhideWhenUsed/>
    <w:rsid w:val="000D3F0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0666"/>
    <w:pPr>
      <w:spacing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666"/>
    <w:pPr>
      <w:ind w:left="720"/>
      <w:contextualSpacing/>
    </w:pPr>
  </w:style>
  <w:style w:type="character" w:styleId="CommentReference">
    <w:name w:val="annotation reference"/>
    <w:basedOn w:val="DefaultParagraphFont"/>
    <w:uiPriority w:val="99"/>
    <w:semiHidden/>
    <w:unhideWhenUsed/>
    <w:rsid w:val="00C50666"/>
    <w:rPr>
      <w:sz w:val="16"/>
      <w:szCs w:val="16"/>
    </w:rPr>
  </w:style>
  <w:style w:type="paragraph" w:styleId="CommentText">
    <w:name w:val="annotation text"/>
    <w:basedOn w:val="Normal"/>
    <w:link w:val="CommentTextChar"/>
    <w:uiPriority w:val="99"/>
    <w:semiHidden/>
    <w:unhideWhenUsed/>
    <w:rsid w:val="00C50666"/>
    <w:pPr>
      <w:spacing w:line="240" w:lineRule="auto"/>
    </w:pPr>
    <w:rPr>
      <w:sz w:val="20"/>
      <w:szCs w:val="20"/>
    </w:rPr>
  </w:style>
  <w:style w:type="character" w:customStyle="1" w:styleId="CommentTextChar">
    <w:name w:val="Comment Text Char"/>
    <w:basedOn w:val="DefaultParagraphFont"/>
    <w:link w:val="CommentText"/>
    <w:uiPriority w:val="99"/>
    <w:semiHidden/>
    <w:rsid w:val="00C50666"/>
    <w:rPr>
      <w:sz w:val="20"/>
      <w:szCs w:val="20"/>
    </w:rPr>
  </w:style>
  <w:style w:type="paragraph" w:styleId="BalloonText">
    <w:name w:val="Balloon Text"/>
    <w:basedOn w:val="Normal"/>
    <w:link w:val="BalloonTextChar"/>
    <w:uiPriority w:val="99"/>
    <w:semiHidden/>
    <w:unhideWhenUsed/>
    <w:rsid w:val="00C506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66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50666"/>
    <w:rPr>
      <w:b/>
      <w:bCs/>
    </w:rPr>
  </w:style>
  <w:style w:type="character" w:customStyle="1" w:styleId="CommentSubjectChar">
    <w:name w:val="Comment Subject Char"/>
    <w:basedOn w:val="CommentTextChar"/>
    <w:link w:val="CommentSubject"/>
    <w:uiPriority w:val="99"/>
    <w:semiHidden/>
    <w:rsid w:val="00C50666"/>
    <w:rPr>
      <w:b/>
      <w:bCs/>
      <w:sz w:val="20"/>
      <w:szCs w:val="20"/>
    </w:rPr>
  </w:style>
  <w:style w:type="character" w:styleId="Hyperlink">
    <w:name w:val="Hyperlink"/>
    <w:basedOn w:val="DefaultParagraphFont"/>
    <w:uiPriority w:val="99"/>
    <w:unhideWhenUsed/>
    <w:rsid w:val="007C7C12"/>
    <w:rPr>
      <w:color w:val="0000FF"/>
      <w:u w:val="single"/>
    </w:rPr>
  </w:style>
  <w:style w:type="paragraph" w:styleId="HTMLPreformatted">
    <w:name w:val="HTML Preformatted"/>
    <w:basedOn w:val="Normal"/>
    <w:link w:val="HTMLPreformattedChar"/>
    <w:uiPriority w:val="99"/>
    <w:semiHidden/>
    <w:unhideWhenUsed/>
    <w:rsid w:val="006B46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B46A1"/>
    <w:rPr>
      <w:rFonts w:ascii="Courier New" w:eastAsia="Times New Roman" w:hAnsi="Courier New" w:cs="Courier New"/>
      <w:sz w:val="20"/>
      <w:szCs w:val="20"/>
    </w:rPr>
  </w:style>
  <w:style w:type="paragraph" w:customStyle="1" w:styleId="ColorfulShading-Accent31">
    <w:name w:val="Colorful Shading - Accent 31"/>
    <w:basedOn w:val="Normal"/>
    <w:uiPriority w:val="34"/>
    <w:qFormat/>
    <w:rsid w:val="0096345A"/>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D87E61"/>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056E95"/>
  </w:style>
  <w:style w:type="paragraph" w:styleId="Revision">
    <w:name w:val="Revision"/>
    <w:hidden/>
    <w:uiPriority w:val="99"/>
    <w:semiHidden/>
    <w:rsid w:val="008B786C"/>
    <w:pPr>
      <w:spacing w:after="0"/>
    </w:pPr>
  </w:style>
  <w:style w:type="paragraph" w:styleId="Header">
    <w:name w:val="header"/>
    <w:basedOn w:val="Normal"/>
    <w:link w:val="HeaderChar"/>
    <w:uiPriority w:val="99"/>
    <w:unhideWhenUsed/>
    <w:rsid w:val="000D3F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F03"/>
  </w:style>
  <w:style w:type="character" w:styleId="PageNumber">
    <w:name w:val="page number"/>
    <w:basedOn w:val="DefaultParagraphFont"/>
    <w:uiPriority w:val="99"/>
    <w:semiHidden/>
    <w:unhideWhenUsed/>
    <w:rsid w:val="000D3F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784740">
      <w:bodyDiv w:val="1"/>
      <w:marLeft w:val="0"/>
      <w:marRight w:val="0"/>
      <w:marTop w:val="0"/>
      <w:marBottom w:val="0"/>
      <w:divBdr>
        <w:top w:val="none" w:sz="0" w:space="0" w:color="auto"/>
        <w:left w:val="none" w:sz="0" w:space="0" w:color="auto"/>
        <w:bottom w:val="none" w:sz="0" w:space="0" w:color="auto"/>
        <w:right w:val="none" w:sz="0" w:space="0" w:color="auto"/>
      </w:divBdr>
    </w:div>
    <w:div w:id="546841072">
      <w:bodyDiv w:val="1"/>
      <w:marLeft w:val="0"/>
      <w:marRight w:val="0"/>
      <w:marTop w:val="0"/>
      <w:marBottom w:val="0"/>
      <w:divBdr>
        <w:top w:val="none" w:sz="0" w:space="0" w:color="auto"/>
        <w:left w:val="none" w:sz="0" w:space="0" w:color="auto"/>
        <w:bottom w:val="none" w:sz="0" w:space="0" w:color="auto"/>
        <w:right w:val="none" w:sz="0" w:space="0" w:color="auto"/>
      </w:divBdr>
    </w:div>
    <w:div w:id="694960972">
      <w:bodyDiv w:val="1"/>
      <w:marLeft w:val="0"/>
      <w:marRight w:val="0"/>
      <w:marTop w:val="0"/>
      <w:marBottom w:val="0"/>
      <w:divBdr>
        <w:top w:val="none" w:sz="0" w:space="0" w:color="auto"/>
        <w:left w:val="none" w:sz="0" w:space="0" w:color="auto"/>
        <w:bottom w:val="none" w:sz="0" w:space="0" w:color="auto"/>
        <w:right w:val="none" w:sz="0" w:space="0" w:color="auto"/>
      </w:divBdr>
      <w:divsChild>
        <w:div w:id="1819421536">
          <w:marLeft w:val="0"/>
          <w:marRight w:val="0"/>
          <w:marTop w:val="0"/>
          <w:marBottom w:val="0"/>
          <w:divBdr>
            <w:top w:val="none" w:sz="0" w:space="0" w:color="auto"/>
            <w:left w:val="none" w:sz="0" w:space="0" w:color="auto"/>
            <w:bottom w:val="none" w:sz="0" w:space="0" w:color="auto"/>
            <w:right w:val="none" w:sz="0" w:space="0" w:color="auto"/>
          </w:divBdr>
        </w:div>
      </w:divsChild>
    </w:div>
    <w:div w:id="1349135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gif"/><Relationship Id="rId42" Type="http://schemas.openxmlformats.org/officeDocument/2006/relationships/image" Target="media/image33.jpg"/><Relationship Id="rId47" Type="http://schemas.openxmlformats.org/officeDocument/2006/relationships/fontTable" Target="fontTable.xml"/><Relationship Id="rId50"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11.gif"/><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gif"/><Relationship Id="rId49" Type="http://schemas.microsoft.com/office/2011/relationships/commentsExtended" Target="commentsExtended.xml"/><Relationship Id="rId10" Type="http://schemas.openxmlformats.org/officeDocument/2006/relationships/image" Target="media/image2.jpg"/><Relationship Id="rId19" Type="http://schemas.openxmlformats.org/officeDocument/2006/relationships/image" Target="media/image10.gif"/><Relationship Id="rId31" Type="http://schemas.openxmlformats.org/officeDocument/2006/relationships/image" Target="media/image22.jpeg"/><Relationship Id="rId44" Type="http://schemas.openxmlformats.org/officeDocument/2006/relationships/image" Target="media/image35.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jpeg"/><Relationship Id="rId35" Type="http://schemas.openxmlformats.org/officeDocument/2006/relationships/image" Target="media/image26.gif"/><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309D2-D381-4F21-92D5-629976B59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Pages>
  <Words>12601</Words>
  <Characters>71828</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United States Geological Survey</Company>
  <LinksUpToDate>false</LinksUpToDate>
  <CharactersWithSpaces>84261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McIlroy, Susan</dc:creator>
  <cp:keywords/>
  <dc:description/>
  <cp:lastModifiedBy>Robert Scheller</cp:lastModifiedBy>
  <cp:revision>8</cp:revision>
  <dcterms:created xsi:type="dcterms:W3CDTF">2017-04-05T17:43:00Z</dcterms:created>
  <dcterms:modified xsi:type="dcterms:W3CDTF">2017-04-05T20:41:00Z</dcterms:modified>
</cp:coreProperties>
</file>